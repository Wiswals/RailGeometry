
<file path=[Content_Types].xml><?xml version="1.0" encoding="utf-8"?>
<Types xmlns="http://schemas.openxmlformats.org/package/2006/content-types">
  <Default Extension="A0B4E070"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0D6AB" w14:textId="0B8C5445" w:rsidR="00416FC6" w:rsidRDefault="006456BE" w:rsidP="002146B2">
      <w:bookmarkStart w:id="0" w:name="_Toc303066163"/>
      <w:r>
        <w:rPr>
          <w:noProof/>
          <w:lang w:val="en-GB" w:eastAsia="en-GB"/>
        </w:rPr>
        <w:t xml:space="preserve"> </w:t>
      </w:r>
      <w:bookmarkStart w:id="1" w:name="_Hlk14853781"/>
      <w:bookmarkEnd w:id="1"/>
    </w:p>
    <w:bookmarkStart w:id="2" w:name="_Hlk23248072"/>
    <w:bookmarkEnd w:id="2"/>
    <w:p w14:paraId="0512E4D7" w14:textId="21899450" w:rsidR="00F20391" w:rsidRPr="006F3BAC" w:rsidRDefault="002E56D4" w:rsidP="002146B2">
      <w:r>
        <w:rPr>
          <w:noProof/>
          <w:lang w:val="en-GB" w:eastAsia="en-GB"/>
        </w:rPr>
        <mc:AlternateContent>
          <mc:Choice Requires="wps">
            <w:drawing>
              <wp:anchor distT="0" distB="0" distL="114300" distR="114300" simplePos="0" relativeHeight="251658247" behindDoc="0" locked="0" layoutInCell="1" allowOverlap="1" wp14:anchorId="3D791EA1" wp14:editId="247699E6">
                <wp:simplePos x="0" y="0"/>
                <wp:positionH relativeFrom="margin">
                  <wp:posOffset>-310187</wp:posOffset>
                </wp:positionH>
                <wp:positionV relativeFrom="paragraph">
                  <wp:posOffset>143948</wp:posOffset>
                </wp:positionV>
                <wp:extent cx="6684580" cy="2134678"/>
                <wp:effectExtent l="0" t="0" r="0" b="0"/>
                <wp:wrapNone/>
                <wp:docPr id="1" name="Text Box 1"/>
                <wp:cNvGraphicFramePr/>
                <a:graphic xmlns:a="http://schemas.openxmlformats.org/drawingml/2006/main">
                  <a:graphicData uri="http://schemas.microsoft.com/office/word/2010/wordprocessingShape">
                    <wps:wsp>
                      <wps:cNvSpPr txBox="1"/>
                      <wps:spPr>
                        <a:xfrm>
                          <a:off x="0" y="0"/>
                          <a:ext cx="6684580" cy="2134678"/>
                        </a:xfrm>
                        <a:prstGeom prst="rect">
                          <a:avLst/>
                        </a:prstGeom>
                        <a:noFill/>
                        <a:ln>
                          <a:noFill/>
                        </a:ln>
                        <a:effectLst/>
                      </wps:spPr>
                      <wps:txbx>
                        <w:txbxContent>
                          <w:p w14:paraId="34AFF5AE" w14:textId="3A632E94" w:rsidR="008E2826" w:rsidRDefault="008E2826" w:rsidP="0086231C">
                            <w:pPr>
                              <w:spacing w:after="120" w:afterAutospacing="0"/>
                              <w:jc w:val="right"/>
                              <w:rPr>
                                <w:i/>
                                <w:iCs/>
                                <w:color w:val="243C74" w:themeColor="accent1"/>
                                <w:sz w:val="56"/>
                                <w:szCs w:val="56"/>
                              </w:rPr>
                            </w:pPr>
                            <w:r>
                              <w:rPr>
                                <w:rFonts w:ascii="Segoe UI Semibold" w:hAnsi="Segoe UI Semibold" w:cs="Segoe UI Semibold"/>
                                <w:color w:val="243C74" w:themeColor="accent1"/>
                                <w:sz w:val="64"/>
                                <w:szCs w:val="64"/>
                              </w:rPr>
                              <w:t>Instrumentation and Monitoring</w:t>
                            </w:r>
                            <w:r>
                              <w:rPr>
                                <w:sz w:val="110"/>
                                <w:szCs w:val="110"/>
                              </w:rPr>
                              <w:t xml:space="preserve"> </w:t>
                            </w:r>
                            <w:r w:rsidRPr="00CA786B">
                              <w:rPr>
                                <w:sz w:val="110"/>
                                <w:szCs w:val="110"/>
                              </w:rPr>
                              <w:t xml:space="preserve"> </w:t>
                            </w:r>
                            <w:r w:rsidRPr="00CA786B">
                              <w:rPr>
                                <w:sz w:val="110"/>
                                <w:szCs w:val="110"/>
                              </w:rPr>
                              <w:br/>
                            </w:r>
                            <w:r>
                              <w:rPr>
                                <w:i/>
                                <w:iCs/>
                                <w:color w:val="243C74" w:themeColor="accent1"/>
                                <w:sz w:val="56"/>
                                <w:szCs w:val="56"/>
                              </w:rPr>
                              <w:t>Information Sheet</w:t>
                            </w:r>
                          </w:p>
                          <w:p w14:paraId="03D2D955" w14:textId="510FC368" w:rsidR="008E2826" w:rsidRPr="0086231C" w:rsidRDefault="008E2826" w:rsidP="00411F3F">
                            <w:pPr>
                              <w:jc w:val="right"/>
                              <w:rPr>
                                <w:rFonts w:ascii="Segoe UI Semibold" w:hAnsi="Segoe UI Semibold" w:cs="Segoe UI Semibold"/>
                                <w:color w:val="243C74" w:themeColor="accent1"/>
                                <w:sz w:val="32"/>
                                <w:szCs w:val="32"/>
                              </w:rPr>
                            </w:pPr>
                            <w:r>
                              <w:rPr>
                                <w:i/>
                                <w:iCs/>
                                <w:color w:val="243C74" w:themeColor="accent1"/>
                                <w:sz w:val="24"/>
                                <w:szCs w:val="24"/>
                              </w:rPr>
                              <w:t>Automated Track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91EA1" id="_x0000_t202" coordsize="21600,21600" o:spt="202" path="m,l,21600r21600,l21600,xe">
                <v:stroke joinstyle="miter"/>
                <v:path gradientshapeok="t" o:connecttype="rect"/>
              </v:shapetype>
              <v:shape id="Text Box 1" o:spid="_x0000_s1026" type="#_x0000_t202" style="position:absolute;left:0;text-align:left;margin-left:-24.4pt;margin-top:11.35pt;width:526.35pt;height:168.1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" filled="f" stroked="f">
                <v:textbox>
                  <w:txbxContent>
                    <w:p w14:paraId="34AFF5AE" w14:textId="3A632E94" w:rsidR="008E2826" w:rsidRDefault="008E2826" w:rsidP="0086231C">
                      <w:pPr>
                        <w:spacing w:after="120" w:afterAutospacing="0"/>
                        <w:jc w:val="right"/>
                        <w:rPr>
                          <w:i/>
                          <w:iCs/>
                          <w:color w:val="243C74" w:themeColor="accent1"/>
                          <w:sz w:val="56"/>
                          <w:szCs w:val="56"/>
                        </w:rPr>
                      </w:pPr>
                      <w:r>
                        <w:rPr>
                          <w:rFonts w:ascii="Segoe UI Semibold" w:hAnsi="Segoe UI Semibold" w:cs="Segoe UI Semibold"/>
                          <w:color w:val="243C74" w:themeColor="accent1"/>
                          <w:sz w:val="64"/>
                          <w:szCs w:val="64"/>
                        </w:rPr>
                        <w:t>Instrumentation and Monitoring</w:t>
                      </w:r>
                      <w:r>
                        <w:rPr>
                          <w:sz w:val="110"/>
                          <w:szCs w:val="110"/>
                        </w:rPr>
                        <w:t xml:space="preserve"> </w:t>
                      </w:r>
                      <w:r w:rsidRPr="00CA786B">
                        <w:rPr>
                          <w:sz w:val="110"/>
                          <w:szCs w:val="110"/>
                        </w:rPr>
                        <w:t xml:space="preserve"> </w:t>
                      </w:r>
                      <w:r w:rsidRPr="00CA786B">
                        <w:rPr>
                          <w:sz w:val="110"/>
                          <w:szCs w:val="110"/>
                        </w:rPr>
                        <w:br/>
                      </w:r>
                      <w:r>
                        <w:rPr>
                          <w:i/>
                          <w:iCs/>
                          <w:color w:val="243C74" w:themeColor="accent1"/>
                          <w:sz w:val="56"/>
                          <w:szCs w:val="56"/>
                        </w:rPr>
                        <w:t>Information Sheet</w:t>
                      </w:r>
                    </w:p>
                    <w:p w14:paraId="03D2D955" w14:textId="510FC368" w:rsidR="008E2826" w:rsidRPr="0086231C" w:rsidRDefault="008E2826" w:rsidP="00411F3F">
                      <w:pPr>
                        <w:jc w:val="right"/>
                        <w:rPr>
                          <w:rFonts w:ascii="Segoe UI Semibold" w:hAnsi="Segoe UI Semibold" w:cs="Segoe UI Semibold"/>
                          <w:color w:val="243C74" w:themeColor="accent1"/>
                          <w:sz w:val="32"/>
                          <w:szCs w:val="32"/>
                        </w:rPr>
                      </w:pPr>
                      <w:r>
                        <w:rPr>
                          <w:i/>
                          <w:iCs/>
                          <w:color w:val="243C74" w:themeColor="accent1"/>
                          <w:sz w:val="24"/>
                          <w:szCs w:val="24"/>
                        </w:rPr>
                        <w:t>Automated Track Geometry</w:t>
                      </w:r>
                    </w:p>
                  </w:txbxContent>
                </v:textbox>
                <w10:wrap anchorx="margin"/>
              </v:shape>
            </w:pict>
          </mc:Fallback>
        </mc:AlternateContent>
      </w:r>
    </w:p>
    <w:p w14:paraId="40E1BFCE" w14:textId="1C8E5396" w:rsidR="0028702B" w:rsidRPr="006F3BAC" w:rsidRDefault="0028702B" w:rsidP="002146B2"/>
    <w:p w14:paraId="2F88286A" w14:textId="50370EA9" w:rsidR="0028702B" w:rsidRPr="006F3BAC" w:rsidRDefault="0028702B" w:rsidP="002146B2"/>
    <w:p w14:paraId="15833789" w14:textId="0DFA9A36" w:rsidR="0028702B" w:rsidRPr="006F3BAC" w:rsidRDefault="0028702B" w:rsidP="002146B2"/>
    <w:p w14:paraId="65F6521E" w14:textId="78584831" w:rsidR="009D2B16" w:rsidRPr="006F3BAC" w:rsidRDefault="009D2B16" w:rsidP="002146B2"/>
    <w:p w14:paraId="35B93073" w14:textId="59907689" w:rsidR="009D2B16" w:rsidRPr="006F3BAC" w:rsidRDefault="009D2B16" w:rsidP="002146B2"/>
    <w:p w14:paraId="1C8486AB" w14:textId="56B4C60A" w:rsidR="00604A8A" w:rsidRPr="006F3BAC" w:rsidRDefault="00E5108C" w:rsidP="002146B2">
      <w:r>
        <w:rPr>
          <w:noProof/>
        </w:rPr>
        <mc:AlternateContent>
          <mc:Choice Requires="wps">
            <w:drawing>
              <wp:anchor distT="0" distB="0" distL="114300" distR="114300" simplePos="0" relativeHeight="251658256" behindDoc="0" locked="0" layoutInCell="1" allowOverlap="1" wp14:anchorId="701E5ED9" wp14:editId="6B9F7851">
                <wp:simplePos x="0" y="0"/>
                <wp:positionH relativeFrom="column">
                  <wp:posOffset>4585557</wp:posOffset>
                </wp:positionH>
                <wp:positionV relativeFrom="paragraph">
                  <wp:posOffset>311696</wp:posOffset>
                </wp:positionV>
                <wp:extent cx="1935125" cy="999461"/>
                <wp:effectExtent l="0" t="0" r="27305" b="10795"/>
                <wp:wrapNone/>
                <wp:docPr id="251" name="Rectangle 251"/>
                <wp:cNvGraphicFramePr/>
                <a:graphic xmlns:a="http://schemas.openxmlformats.org/drawingml/2006/main">
                  <a:graphicData uri="http://schemas.microsoft.com/office/word/2010/wordprocessingShape">
                    <wps:wsp>
                      <wps:cNvSpPr/>
                      <wps:spPr>
                        <a:xfrm>
                          <a:off x="0" y="0"/>
                          <a:ext cx="1935125" cy="9994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E0E90" id="Rectangle 251" o:spid="_x0000_s1026" style="position:absolute;margin-left:361.05pt;margin-top:24.55pt;width:152.35pt;height:78.7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" fillcolor="white [3212]" strokecolor="white [3212]" strokeweight="2pt"/>
            </w:pict>
          </mc:Fallback>
        </mc:AlternateContent>
      </w:r>
      <w:r w:rsidR="00A25025">
        <w:rPr>
          <w:noProof/>
        </w:rPr>
        <mc:AlternateContent>
          <mc:Choice Requires="wps">
            <w:drawing>
              <wp:anchor distT="45720" distB="45720" distL="114300" distR="114300" simplePos="0" relativeHeight="251658248" behindDoc="0" locked="0" layoutInCell="1" allowOverlap="1" wp14:anchorId="7BE94081" wp14:editId="57F99E06">
                <wp:simplePos x="0" y="0"/>
                <wp:positionH relativeFrom="column">
                  <wp:posOffset>4467035</wp:posOffset>
                </wp:positionH>
                <wp:positionV relativeFrom="paragraph">
                  <wp:posOffset>1659255</wp:posOffset>
                </wp:positionV>
                <wp:extent cx="1925320" cy="807522"/>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807522"/>
                        </a:xfrm>
                        <a:prstGeom prst="rect">
                          <a:avLst/>
                        </a:prstGeom>
                        <a:noFill/>
                        <a:ln w="9525">
                          <a:noFill/>
                          <a:miter lim="800000"/>
                          <a:headEnd/>
                          <a:tailEnd/>
                        </a:ln>
                      </wps:spPr>
                      <wps:txbx>
                        <w:txbxContent>
                          <w:p w14:paraId="60E6EBD1" w14:textId="77777777" w:rsidR="008E2826" w:rsidRDefault="008E2826" w:rsidP="004C3B0B">
                            <w:pPr>
                              <w:spacing w:after="0" w:afterAutospacing="0"/>
                              <w:jc w:val="right"/>
                              <w:rPr>
                                <w:color w:val="FFFFFF" w:themeColor="background1"/>
                              </w:rPr>
                            </w:pPr>
                            <w:r w:rsidRPr="004C3B0B">
                              <w:rPr>
                                <w:b/>
                                <w:bCs/>
                                <w:color w:val="FFFFFF" w:themeColor="background1"/>
                              </w:rPr>
                              <w:t>Prepared By</w:t>
                            </w:r>
                            <w:r w:rsidRPr="004C3B0B">
                              <w:rPr>
                                <w:color w:val="FFFFFF" w:themeColor="background1"/>
                              </w:rPr>
                              <w:t>: Lewis Walsh</w:t>
                            </w:r>
                          </w:p>
                          <w:p w14:paraId="484D2C70" w14:textId="7E5C7552" w:rsidR="008E2826" w:rsidRDefault="008E2826" w:rsidP="008E75B5">
                            <w:pPr>
                              <w:spacing w:after="0" w:afterAutospacing="0"/>
                              <w:jc w:val="right"/>
                              <w:rPr>
                                <w:color w:val="FFFFFF" w:themeColor="background1"/>
                              </w:rPr>
                            </w:pPr>
                            <w:r w:rsidRPr="004C3B0B">
                              <w:rPr>
                                <w:b/>
                                <w:bCs/>
                                <w:color w:val="FFFFFF" w:themeColor="background1"/>
                              </w:rPr>
                              <w:t>Date</w:t>
                            </w:r>
                            <w:r>
                              <w:rPr>
                                <w:color w:val="FFFFFF" w:themeColor="background1"/>
                              </w:rPr>
                              <w:t xml:space="preserve">: </w:t>
                            </w:r>
                            <w:r w:rsidR="004203C3">
                              <w:rPr>
                                <w:color w:val="FFFFFF" w:themeColor="background1"/>
                              </w:rPr>
                              <w:t>0</w:t>
                            </w:r>
                            <w:r w:rsidR="00C237D0">
                              <w:rPr>
                                <w:color w:val="FFFFFF" w:themeColor="background1"/>
                              </w:rPr>
                              <w:t>8</w:t>
                            </w:r>
                            <w:r>
                              <w:rPr>
                                <w:color w:val="FFFFFF" w:themeColor="background1"/>
                              </w:rPr>
                              <w:t>/</w:t>
                            </w:r>
                            <w:r w:rsidR="004203C3">
                              <w:rPr>
                                <w:color w:val="FFFFFF" w:themeColor="background1"/>
                              </w:rPr>
                              <w:t>04</w:t>
                            </w:r>
                            <w:r>
                              <w:rPr>
                                <w:color w:val="FFFFFF" w:themeColor="background1"/>
                              </w:rPr>
                              <w:t>/2019</w:t>
                            </w:r>
                          </w:p>
                          <w:p w14:paraId="2083D01C" w14:textId="71F9970D" w:rsidR="008E2826" w:rsidRDefault="008E2826">
                            <w:pPr>
                              <w:spacing w:after="0" w:afterAutospacing="0"/>
                              <w:jc w:val="right"/>
                              <w:rPr>
                                <w:color w:val="FFFFFF" w:themeColor="background1"/>
                              </w:rPr>
                            </w:pPr>
                            <w:r w:rsidRPr="004C3B0B">
                              <w:rPr>
                                <w:b/>
                                <w:bCs/>
                                <w:color w:val="FFFFFF" w:themeColor="background1"/>
                              </w:rPr>
                              <w:t>Revision</w:t>
                            </w:r>
                            <w:r>
                              <w:rPr>
                                <w:color w:val="FFFFFF" w:themeColor="background1"/>
                              </w:rPr>
                              <w:t>: 1</w:t>
                            </w:r>
                          </w:p>
                          <w:p w14:paraId="743BC2AC" w14:textId="2C2033FB" w:rsidR="008E2826" w:rsidRPr="004C3B0B" w:rsidRDefault="008E2826" w:rsidP="004C3B0B">
                            <w:pPr>
                              <w:spacing w:after="0" w:afterAutospacing="0"/>
                              <w:jc w:val="right"/>
                              <w:rPr>
                                <w:color w:val="FFFFFF" w:themeColor="background1"/>
                              </w:rPr>
                            </w:pPr>
                            <w:r w:rsidRPr="004C3B0B">
                              <w:rPr>
                                <w:b/>
                                <w:bCs/>
                                <w:color w:val="FFFFFF" w:themeColor="background1"/>
                              </w:rPr>
                              <w:t>Approved By</w:t>
                            </w:r>
                            <w:r w:rsidRPr="004C3B0B">
                              <w:rPr>
                                <w:color w:val="FFFFFF" w:themeColor="background1"/>
                              </w:rPr>
                              <w:t xml:space="preserve">: </w:t>
                            </w:r>
                            <w:r>
                              <w:rPr>
                                <w:color w:val="FFFFFF" w:themeColor="background1"/>
                              </w:rPr>
                              <w:t>Drew Coulthard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94081" id="Text Box 2" o:spid="_x0000_s1027" type="#_x0000_t202" style="position:absolute;left:0;text-align:left;margin-left:351.75pt;margin-top:130.65pt;width:151.6pt;height:63.6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" filled="f" stroked="f">
                <v:textbox>
                  <w:txbxContent>
                    <w:p w14:paraId="60E6EBD1" w14:textId="77777777" w:rsidR="008E2826" w:rsidRDefault="008E2826" w:rsidP="004C3B0B">
                      <w:pPr>
                        <w:spacing w:after="0" w:afterAutospacing="0"/>
                        <w:jc w:val="right"/>
                        <w:rPr>
                          <w:color w:val="FFFFFF" w:themeColor="background1"/>
                        </w:rPr>
                      </w:pPr>
                      <w:r w:rsidRPr="004C3B0B">
                        <w:rPr>
                          <w:b/>
                          <w:bCs/>
                          <w:color w:val="FFFFFF" w:themeColor="background1"/>
                        </w:rPr>
                        <w:t>Prepared By</w:t>
                      </w:r>
                      <w:r w:rsidRPr="004C3B0B">
                        <w:rPr>
                          <w:color w:val="FFFFFF" w:themeColor="background1"/>
                        </w:rPr>
                        <w:t>: Lewis Walsh</w:t>
                      </w:r>
                    </w:p>
                    <w:p w14:paraId="484D2C70" w14:textId="7E5C7552" w:rsidR="008E2826" w:rsidRDefault="008E2826" w:rsidP="008E75B5">
                      <w:pPr>
                        <w:spacing w:after="0" w:afterAutospacing="0"/>
                        <w:jc w:val="right"/>
                        <w:rPr>
                          <w:color w:val="FFFFFF" w:themeColor="background1"/>
                        </w:rPr>
                      </w:pPr>
                      <w:r w:rsidRPr="004C3B0B">
                        <w:rPr>
                          <w:b/>
                          <w:bCs/>
                          <w:color w:val="FFFFFF" w:themeColor="background1"/>
                        </w:rPr>
                        <w:t>Date</w:t>
                      </w:r>
                      <w:r>
                        <w:rPr>
                          <w:color w:val="FFFFFF" w:themeColor="background1"/>
                        </w:rPr>
                        <w:t xml:space="preserve">: </w:t>
                      </w:r>
                      <w:r w:rsidR="004203C3">
                        <w:rPr>
                          <w:color w:val="FFFFFF" w:themeColor="background1"/>
                        </w:rPr>
                        <w:t>0</w:t>
                      </w:r>
                      <w:r w:rsidR="00C237D0">
                        <w:rPr>
                          <w:color w:val="FFFFFF" w:themeColor="background1"/>
                        </w:rPr>
                        <w:t>8</w:t>
                      </w:r>
                      <w:r>
                        <w:rPr>
                          <w:color w:val="FFFFFF" w:themeColor="background1"/>
                        </w:rPr>
                        <w:t>/</w:t>
                      </w:r>
                      <w:r w:rsidR="004203C3">
                        <w:rPr>
                          <w:color w:val="FFFFFF" w:themeColor="background1"/>
                        </w:rPr>
                        <w:t>04</w:t>
                      </w:r>
                      <w:r>
                        <w:rPr>
                          <w:color w:val="FFFFFF" w:themeColor="background1"/>
                        </w:rPr>
                        <w:t>/2019</w:t>
                      </w:r>
                    </w:p>
                    <w:p w14:paraId="2083D01C" w14:textId="71F9970D" w:rsidR="008E2826" w:rsidRDefault="008E2826">
                      <w:pPr>
                        <w:spacing w:after="0" w:afterAutospacing="0"/>
                        <w:jc w:val="right"/>
                        <w:rPr>
                          <w:color w:val="FFFFFF" w:themeColor="background1"/>
                        </w:rPr>
                      </w:pPr>
                      <w:r w:rsidRPr="004C3B0B">
                        <w:rPr>
                          <w:b/>
                          <w:bCs/>
                          <w:color w:val="FFFFFF" w:themeColor="background1"/>
                        </w:rPr>
                        <w:t>Revision</w:t>
                      </w:r>
                      <w:r>
                        <w:rPr>
                          <w:color w:val="FFFFFF" w:themeColor="background1"/>
                        </w:rPr>
                        <w:t>: 1</w:t>
                      </w:r>
                    </w:p>
                    <w:p w14:paraId="743BC2AC" w14:textId="2C2033FB" w:rsidR="008E2826" w:rsidRPr="004C3B0B" w:rsidRDefault="008E2826" w:rsidP="004C3B0B">
                      <w:pPr>
                        <w:spacing w:after="0" w:afterAutospacing="0"/>
                        <w:jc w:val="right"/>
                        <w:rPr>
                          <w:color w:val="FFFFFF" w:themeColor="background1"/>
                        </w:rPr>
                      </w:pPr>
                      <w:r w:rsidRPr="004C3B0B">
                        <w:rPr>
                          <w:b/>
                          <w:bCs/>
                          <w:color w:val="FFFFFF" w:themeColor="background1"/>
                        </w:rPr>
                        <w:t>Approved By</w:t>
                      </w:r>
                      <w:r w:rsidRPr="004C3B0B">
                        <w:rPr>
                          <w:color w:val="FFFFFF" w:themeColor="background1"/>
                        </w:rPr>
                        <w:t xml:space="preserve">: </w:t>
                      </w:r>
                      <w:r>
                        <w:rPr>
                          <w:color w:val="FFFFFF" w:themeColor="background1"/>
                        </w:rPr>
                        <w:t>Drew Coulthard</w:t>
                      </w:r>
                    </w:p>
                  </w:txbxContent>
                </v:textbox>
              </v:shape>
            </w:pict>
          </mc:Fallback>
        </mc:AlternateContent>
      </w:r>
      <w:r w:rsidR="00A25025">
        <w:rPr>
          <w:noProof/>
        </w:rPr>
        <mc:AlternateContent>
          <mc:Choice Requires="wps">
            <w:drawing>
              <wp:anchor distT="45720" distB="45720" distL="114300" distR="114300" simplePos="0" relativeHeight="251658249" behindDoc="0" locked="0" layoutInCell="1" allowOverlap="1" wp14:anchorId="025BE1A9" wp14:editId="1E303FDF">
                <wp:simplePos x="0" y="0"/>
                <wp:positionH relativeFrom="margin">
                  <wp:posOffset>3696970</wp:posOffset>
                </wp:positionH>
                <wp:positionV relativeFrom="paragraph">
                  <wp:posOffset>2609339</wp:posOffset>
                </wp:positionV>
                <wp:extent cx="2884038" cy="1404620"/>
                <wp:effectExtent l="0" t="0" r="0" b="0"/>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038" cy="1404620"/>
                        </a:xfrm>
                        <a:prstGeom prst="rect">
                          <a:avLst/>
                        </a:prstGeom>
                        <a:noFill/>
                        <a:ln w="9525">
                          <a:noFill/>
                          <a:miter lim="800000"/>
                          <a:headEnd/>
                          <a:tailEnd/>
                        </a:ln>
                      </wps:spPr>
                      <wps:txbx>
                        <w:txbxContent>
                          <w:p w14:paraId="4E3CCDC5" w14:textId="75A6ECF6" w:rsidR="008E2826" w:rsidRDefault="008E2826">
                            <w:pPr>
                              <w:spacing w:after="0" w:afterAutospacing="0"/>
                              <w:jc w:val="center"/>
                              <w:rPr>
                                <w:rFonts w:ascii="Segoe UI Semibold" w:hAnsi="Segoe UI Semibold" w:cs="Segoe UI Semibold"/>
                                <w:i/>
                                <w:iCs/>
                                <w:color w:val="FFFFFF" w:themeColor="background1"/>
                              </w:rPr>
                            </w:pPr>
                            <w:r>
                              <w:rPr>
                                <w:rFonts w:ascii="Segoe UI Semibold" w:hAnsi="Segoe UI Semibold" w:cs="Segoe UI Semibold"/>
                                <w:i/>
                                <w:iCs/>
                                <w:color w:val="FFFFFF" w:themeColor="background1"/>
                              </w:rPr>
                              <w:t>COMMERCIAL IN CONFIDENCE</w:t>
                            </w:r>
                          </w:p>
                          <w:p w14:paraId="3DC4D0FD" w14:textId="473BBC84" w:rsidR="008E2826" w:rsidRPr="004C3B0B" w:rsidRDefault="008E2826" w:rsidP="004C3B0B">
                            <w:pPr>
                              <w:spacing w:after="0" w:afterAutospacing="0"/>
                              <w:jc w:val="center"/>
                              <w:rPr>
                                <w:i/>
                                <w:iCs/>
                                <w:color w:val="FFFFFF" w:themeColor="background1"/>
                              </w:rPr>
                            </w:pPr>
                            <w:r w:rsidRPr="004C3B0B">
                              <w:rPr>
                                <w:i/>
                                <w:iCs/>
                                <w:color w:val="FFFFFF" w:themeColor="background1"/>
                              </w:rPr>
                              <w:t>Do not re-distribute without prior consent</w:t>
                            </w:r>
                            <w:r>
                              <w:rPr>
                                <w:i/>
                                <w:iCs/>
                                <w:color w:val="FFFFFF"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BE1A9" id="_x0000_s1028" type="#_x0000_t202" style="position:absolute;left:0;text-align:left;margin-left:291.1pt;margin-top:205.45pt;width:227.1pt;height:110.6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" filled="f" stroked="f">
                <v:textbox style="mso-fit-shape-to-text:t">
                  <w:txbxContent>
                    <w:p w14:paraId="4E3CCDC5" w14:textId="75A6ECF6" w:rsidR="008E2826" w:rsidRDefault="008E2826">
                      <w:pPr>
                        <w:spacing w:after="0" w:afterAutospacing="0"/>
                        <w:jc w:val="center"/>
                        <w:rPr>
                          <w:rFonts w:ascii="Segoe UI Semibold" w:hAnsi="Segoe UI Semibold" w:cs="Segoe UI Semibold"/>
                          <w:i/>
                          <w:iCs/>
                          <w:color w:val="FFFFFF" w:themeColor="background1"/>
                        </w:rPr>
                      </w:pPr>
                      <w:r>
                        <w:rPr>
                          <w:rFonts w:ascii="Segoe UI Semibold" w:hAnsi="Segoe UI Semibold" w:cs="Segoe UI Semibold"/>
                          <w:i/>
                          <w:iCs/>
                          <w:color w:val="FFFFFF" w:themeColor="background1"/>
                        </w:rPr>
                        <w:t>COMMERCIAL IN CONFIDENCE</w:t>
                      </w:r>
                    </w:p>
                    <w:p w14:paraId="3DC4D0FD" w14:textId="473BBC84" w:rsidR="008E2826" w:rsidRPr="004C3B0B" w:rsidRDefault="008E2826" w:rsidP="004C3B0B">
                      <w:pPr>
                        <w:spacing w:after="0" w:afterAutospacing="0"/>
                        <w:jc w:val="center"/>
                        <w:rPr>
                          <w:i/>
                          <w:iCs/>
                          <w:color w:val="FFFFFF" w:themeColor="background1"/>
                        </w:rPr>
                      </w:pPr>
                      <w:r w:rsidRPr="004C3B0B">
                        <w:rPr>
                          <w:i/>
                          <w:iCs/>
                          <w:color w:val="FFFFFF" w:themeColor="background1"/>
                        </w:rPr>
                        <w:t>Do not re-distribute without prior consent</w:t>
                      </w:r>
                      <w:r>
                        <w:rPr>
                          <w:i/>
                          <w:iCs/>
                          <w:color w:val="FFFFFF" w:themeColor="background1"/>
                        </w:rPr>
                        <w:t>.</w:t>
                      </w:r>
                    </w:p>
                  </w:txbxContent>
                </v:textbox>
                <w10:wrap anchorx="margin"/>
              </v:shape>
            </w:pict>
          </mc:Fallback>
        </mc:AlternateContent>
      </w:r>
      <w:r w:rsidR="00B64444">
        <w:t xml:space="preserve"> </w:t>
      </w:r>
      <w:r w:rsidR="00604A8A" w:rsidRPr="006F3BAC">
        <w:br w:type="page"/>
      </w:r>
    </w:p>
    <w:bookmarkEnd w:id="0" w:displacedByCustomXml="next"/>
    <w:bookmarkStart w:id="3" w:name="_Toc363550444" w:displacedByCustomXml="next"/>
    <w:bookmarkStart w:id="4" w:name="_Toc338913834" w:displacedByCustomXml="next"/>
    <w:bookmarkStart w:id="5" w:name="_Toc318880384" w:displacedByCustomXml="next"/>
    <w:bookmarkStart w:id="6" w:name="_Toc318880309" w:displacedByCustomXml="next"/>
    <w:bookmarkStart w:id="7" w:name="_Toc318880209" w:displacedByCustomXml="next"/>
    <w:bookmarkStart w:id="8" w:name="_Toc318875171" w:displacedByCustomXml="next"/>
    <w:bookmarkStart w:id="9" w:name="_Toc318819919" w:displacedByCustomXml="next"/>
    <w:bookmarkStart w:id="10" w:name="_Toc309734495" w:displacedByCustomXml="next"/>
    <w:bookmarkStart w:id="11" w:name="_Toc375059450" w:displacedByCustomXml="next"/>
    <w:bookmarkStart w:id="12" w:name="_Toc334540107" w:displacedByCustomXml="next"/>
    <w:sdt>
      <w:sdtPr>
        <w:rPr>
          <w:rFonts w:eastAsia="Calibri" w:cs="Segoe UI"/>
          <w:b w:val="0"/>
          <w:bCs w:val="0"/>
          <w:caps w:val="0"/>
          <w:sz w:val="18"/>
          <w:szCs w:val="18"/>
          <w:lang w:val="en-AU"/>
        </w:rPr>
        <w:id w:val="-1517220114"/>
        <w:docPartObj>
          <w:docPartGallery w:val="Table of Contents"/>
          <w:docPartUnique/>
        </w:docPartObj>
      </w:sdtPr>
      <w:sdtEndPr/>
      <w:sdtContent>
        <w:p w14:paraId="737E3249" w14:textId="2FC92625" w:rsidR="00B03E1A" w:rsidRPr="00782074" w:rsidRDefault="00B03E1A">
          <w:pPr>
            <w:pStyle w:val="TOCHeading"/>
            <w:rPr>
              <w:rFonts w:ascii="Segoe UI Semibold" w:eastAsia="Calibri" w:hAnsi="Segoe UI Semibold" w:cs="Segoe UI Semibold"/>
              <w:b w:val="0"/>
              <w:i/>
              <w:caps w:val="0"/>
              <w:color w:val="2F5496" w:themeColor="accent6" w:themeShade="BF"/>
              <w:szCs w:val="32"/>
            </w:rPr>
          </w:pPr>
          <w:r w:rsidRPr="00782074">
            <w:rPr>
              <w:rFonts w:ascii="Segoe UI Semibold" w:eastAsia="Calibri" w:hAnsi="Segoe UI Semibold" w:cs="Segoe UI Semibold"/>
              <w:b w:val="0"/>
              <w:i/>
              <w:caps w:val="0"/>
              <w:color w:val="2F5496" w:themeColor="accent6" w:themeShade="BF"/>
              <w:szCs w:val="32"/>
            </w:rPr>
            <w:t>Contents</w:t>
          </w:r>
        </w:p>
        <w:p w14:paraId="375A8B47" w14:textId="2092C42C" w:rsidR="00C237D0" w:rsidRDefault="000001E0">
          <w:pPr>
            <w:pStyle w:val="TOC2"/>
            <w:rPr>
              <w:rFonts w:asciiTheme="minorHAnsi" w:eastAsiaTheme="minorEastAsia" w:hAnsiTheme="minorHAnsi" w:cstheme="minorBidi"/>
              <w:iCs w:val="0"/>
              <w:noProof/>
              <w:sz w:val="22"/>
              <w:szCs w:val="22"/>
              <w:lang w:eastAsia="en-AU"/>
            </w:rPr>
          </w:pPr>
          <w:r>
            <w:rPr>
              <w:iCs w:val="0"/>
              <w:sz w:val="20"/>
            </w:rPr>
            <w:fldChar w:fldCharType="begin"/>
          </w:r>
          <w:r>
            <w:rPr>
              <w:iCs w:val="0"/>
              <w:sz w:val="20"/>
            </w:rPr>
            <w:instrText xml:space="preserve"> TOC \o "1-2" \u </w:instrText>
          </w:r>
          <w:r>
            <w:rPr>
              <w:iCs w:val="0"/>
              <w:sz w:val="20"/>
            </w:rPr>
            <w:fldChar w:fldCharType="separate"/>
          </w:r>
          <w:r w:rsidR="00C237D0">
            <w:rPr>
              <w:noProof/>
            </w:rPr>
            <w:t>Overview</w:t>
          </w:r>
          <w:r w:rsidR="00C237D0">
            <w:rPr>
              <w:noProof/>
            </w:rPr>
            <w:tab/>
          </w:r>
          <w:r w:rsidR="00C237D0">
            <w:rPr>
              <w:noProof/>
            </w:rPr>
            <w:fldChar w:fldCharType="begin"/>
          </w:r>
          <w:r w:rsidR="00C237D0">
            <w:rPr>
              <w:noProof/>
            </w:rPr>
            <w:instrText xml:space="preserve"> PAGEREF _Toc37243231 \h </w:instrText>
          </w:r>
          <w:r w:rsidR="00C237D0">
            <w:rPr>
              <w:noProof/>
            </w:rPr>
          </w:r>
          <w:r w:rsidR="00C237D0">
            <w:rPr>
              <w:noProof/>
            </w:rPr>
            <w:fldChar w:fldCharType="separate"/>
          </w:r>
          <w:r w:rsidR="00C237D0">
            <w:rPr>
              <w:noProof/>
            </w:rPr>
            <w:t>2</w:t>
          </w:r>
          <w:r w:rsidR="00C237D0">
            <w:rPr>
              <w:noProof/>
            </w:rPr>
            <w:fldChar w:fldCharType="end"/>
          </w:r>
        </w:p>
        <w:p w14:paraId="279DEF85" w14:textId="1060DCC0" w:rsidR="00C237D0" w:rsidRDefault="00C237D0">
          <w:pPr>
            <w:pStyle w:val="TOC2"/>
            <w:rPr>
              <w:rFonts w:asciiTheme="minorHAnsi" w:eastAsiaTheme="minorEastAsia" w:hAnsiTheme="minorHAnsi" w:cstheme="minorBidi"/>
              <w:iCs w:val="0"/>
              <w:noProof/>
              <w:sz w:val="22"/>
              <w:szCs w:val="22"/>
              <w:lang w:eastAsia="en-AU"/>
            </w:rPr>
          </w:pPr>
          <w:r>
            <w:rPr>
              <w:noProof/>
            </w:rPr>
            <w:t>Disclaimer</w:t>
          </w:r>
          <w:r>
            <w:rPr>
              <w:noProof/>
            </w:rPr>
            <w:tab/>
          </w:r>
          <w:r>
            <w:rPr>
              <w:noProof/>
            </w:rPr>
            <w:fldChar w:fldCharType="begin"/>
          </w:r>
          <w:r>
            <w:rPr>
              <w:noProof/>
            </w:rPr>
            <w:instrText xml:space="preserve"> PAGEREF _Toc37243232 \h </w:instrText>
          </w:r>
          <w:r>
            <w:rPr>
              <w:noProof/>
            </w:rPr>
          </w:r>
          <w:r>
            <w:rPr>
              <w:noProof/>
            </w:rPr>
            <w:fldChar w:fldCharType="separate"/>
          </w:r>
          <w:r>
            <w:rPr>
              <w:noProof/>
            </w:rPr>
            <w:t>2</w:t>
          </w:r>
          <w:r>
            <w:rPr>
              <w:noProof/>
            </w:rPr>
            <w:fldChar w:fldCharType="end"/>
          </w:r>
        </w:p>
        <w:p w14:paraId="70FA9B27" w14:textId="2C07F580" w:rsidR="00C237D0" w:rsidRDefault="00C237D0">
          <w:pPr>
            <w:pStyle w:val="TOC2"/>
            <w:rPr>
              <w:rFonts w:asciiTheme="minorHAnsi" w:eastAsiaTheme="minorEastAsia" w:hAnsiTheme="minorHAnsi" w:cstheme="minorBidi"/>
              <w:iCs w:val="0"/>
              <w:noProof/>
              <w:sz w:val="22"/>
              <w:szCs w:val="22"/>
              <w:lang w:eastAsia="en-AU"/>
            </w:rPr>
          </w:pPr>
          <w:r>
            <w:rPr>
              <w:noProof/>
            </w:rPr>
            <w:t>Introduction</w:t>
          </w:r>
          <w:r>
            <w:rPr>
              <w:noProof/>
            </w:rPr>
            <w:tab/>
          </w:r>
          <w:r>
            <w:rPr>
              <w:noProof/>
            </w:rPr>
            <w:fldChar w:fldCharType="begin"/>
          </w:r>
          <w:r>
            <w:rPr>
              <w:noProof/>
            </w:rPr>
            <w:instrText xml:space="preserve"> PAGEREF _Toc37243233 \h </w:instrText>
          </w:r>
          <w:r>
            <w:rPr>
              <w:noProof/>
            </w:rPr>
          </w:r>
          <w:r>
            <w:rPr>
              <w:noProof/>
            </w:rPr>
            <w:fldChar w:fldCharType="separate"/>
          </w:r>
          <w:r>
            <w:rPr>
              <w:noProof/>
            </w:rPr>
            <w:t>3</w:t>
          </w:r>
          <w:r>
            <w:rPr>
              <w:noProof/>
            </w:rPr>
            <w:fldChar w:fldCharType="end"/>
          </w:r>
        </w:p>
        <w:p w14:paraId="591F1F34" w14:textId="07A07B7A" w:rsidR="00C237D0" w:rsidRDefault="00C237D0">
          <w:pPr>
            <w:pStyle w:val="TOC2"/>
            <w:rPr>
              <w:rFonts w:asciiTheme="minorHAnsi" w:eastAsiaTheme="minorEastAsia" w:hAnsiTheme="minorHAnsi" w:cstheme="minorBidi"/>
              <w:iCs w:val="0"/>
              <w:noProof/>
              <w:sz w:val="22"/>
              <w:szCs w:val="22"/>
              <w:lang w:eastAsia="en-AU"/>
            </w:rPr>
          </w:pPr>
          <w:r>
            <w:rPr>
              <w:noProof/>
            </w:rPr>
            <w:t>Background</w:t>
          </w:r>
          <w:r>
            <w:rPr>
              <w:noProof/>
            </w:rPr>
            <w:tab/>
          </w:r>
          <w:r>
            <w:rPr>
              <w:noProof/>
            </w:rPr>
            <w:fldChar w:fldCharType="begin"/>
          </w:r>
          <w:r>
            <w:rPr>
              <w:noProof/>
            </w:rPr>
            <w:instrText xml:space="preserve"> PAGEREF _Toc37243234 \h </w:instrText>
          </w:r>
          <w:r>
            <w:rPr>
              <w:noProof/>
            </w:rPr>
          </w:r>
          <w:r>
            <w:rPr>
              <w:noProof/>
            </w:rPr>
            <w:fldChar w:fldCharType="separate"/>
          </w:r>
          <w:r>
            <w:rPr>
              <w:noProof/>
            </w:rPr>
            <w:t>3</w:t>
          </w:r>
          <w:r>
            <w:rPr>
              <w:noProof/>
            </w:rPr>
            <w:fldChar w:fldCharType="end"/>
          </w:r>
        </w:p>
        <w:p w14:paraId="19FCE76F" w14:textId="2B978D7D" w:rsidR="00C237D0" w:rsidRDefault="00C237D0">
          <w:pPr>
            <w:pStyle w:val="TOC2"/>
            <w:rPr>
              <w:rFonts w:asciiTheme="minorHAnsi" w:eastAsiaTheme="minorEastAsia" w:hAnsiTheme="minorHAnsi" w:cstheme="minorBidi"/>
              <w:iCs w:val="0"/>
              <w:noProof/>
              <w:sz w:val="22"/>
              <w:szCs w:val="22"/>
              <w:lang w:eastAsia="en-AU"/>
            </w:rPr>
          </w:pPr>
          <w:r>
            <w:rPr>
              <w:noProof/>
            </w:rPr>
            <w:t>Automated track geometry</w:t>
          </w:r>
          <w:r>
            <w:rPr>
              <w:noProof/>
            </w:rPr>
            <w:tab/>
          </w:r>
          <w:r>
            <w:rPr>
              <w:noProof/>
            </w:rPr>
            <w:fldChar w:fldCharType="begin"/>
          </w:r>
          <w:r>
            <w:rPr>
              <w:noProof/>
            </w:rPr>
            <w:instrText xml:space="preserve"> PAGEREF _Toc37243235 \h </w:instrText>
          </w:r>
          <w:r>
            <w:rPr>
              <w:noProof/>
            </w:rPr>
          </w:r>
          <w:r>
            <w:rPr>
              <w:noProof/>
            </w:rPr>
            <w:fldChar w:fldCharType="separate"/>
          </w:r>
          <w:r>
            <w:rPr>
              <w:noProof/>
            </w:rPr>
            <w:t>5</w:t>
          </w:r>
          <w:r>
            <w:rPr>
              <w:noProof/>
            </w:rPr>
            <w:fldChar w:fldCharType="end"/>
          </w:r>
        </w:p>
        <w:p w14:paraId="16474320" w14:textId="45C14C56" w:rsidR="00C237D0" w:rsidRDefault="00C237D0">
          <w:pPr>
            <w:pStyle w:val="TOC2"/>
            <w:rPr>
              <w:rFonts w:asciiTheme="minorHAnsi" w:eastAsiaTheme="minorEastAsia" w:hAnsiTheme="minorHAnsi" w:cstheme="minorBidi"/>
              <w:iCs w:val="0"/>
              <w:noProof/>
              <w:sz w:val="22"/>
              <w:szCs w:val="22"/>
              <w:lang w:eastAsia="en-AU"/>
            </w:rPr>
          </w:pPr>
          <w:r>
            <w:rPr>
              <w:noProof/>
            </w:rPr>
            <w:t>General workflow</w:t>
          </w:r>
          <w:r>
            <w:rPr>
              <w:noProof/>
            </w:rPr>
            <w:tab/>
          </w:r>
          <w:r>
            <w:rPr>
              <w:noProof/>
            </w:rPr>
            <w:fldChar w:fldCharType="begin"/>
          </w:r>
          <w:r>
            <w:rPr>
              <w:noProof/>
            </w:rPr>
            <w:instrText xml:space="preserve"> PAGEREF _Toc37243236 \h </w:instrText>
          </w:r>
          <w:r>
            <w:rPr>
              <w:noProof/>
            </w:rPr>
          </w:r>
          <w:r>
            <w:rPr>
              <w:noProof/>
            </w:rPr>
            <w:fldChar w:fldCharType="separate"/>
          </w:r>
          <w:r>
            <w:rPr>
              <w:noProof/>
            </w:rPr>
            <w:t>6</w:t>
          </w:r>
          <w:r>
            <w:rPr>
              <w:noProof/>
            </w:rPr>
            <w:fldChar w:fldCharType="end"/>
          </w:r>
        </w:p>
        <w:p w14:paraId="46E6E623" w14:textId="28DD57BF" w:rsidR="00C237D0" w:rsidRDefault="00C237D0">
          <w:pPr>
            <w:pStyle w:val="TOC2"/>
            <w:rPr>
              <w:rFonts w:asciiTheme="minorHAnsi" w:eastAsiaTheme="minorEastAsia" w:hAnsiTheme="minorHAnsi" w:cstheme="minorBidi"/>
              <w:iCs w:val="0"/>
              <w:noProof/>
              <w:sz w:val="22"/>
              <w:szCs w:val="22"/>
              <w:lang w:eastAsia="en-AU"/>
            </w:rPr>
          </w:pPr>
          <w:r>
            <w:rPr>
              <w:noProof/>
            </w:rPr>
            <w:t>Prism installation</w:t>
          </w:r>
          <w:r>
            <w:rPr>
              <w:noProof/>
            </w:rPr>
            <w:tab/>
          </w:r>
          <w:r>
            <w:rPr>
              <w:noProof/>
            </w:rPr>
            <w:fldChar w:fldCharType="begin"/>
          </w:r>
          <w:r>
            <w:rPr>
              <w:noProof/>
            </w:rPr>
            <w:instrText xml:space="preserve"> PAGEREF _Toc37243237 \h </w:instrText>
          </w:r>
          <w:r>
            <w:rPr>
              <w:noProof/>
            </w:rPr>
          </w:r>
          <w:r>
            <w:rPr>
              <w:noProof/>
            </w:rPr>
            <w:fldChar w:fldCharType="separate"/>
          </w:r>
          <w:r>
            <w:rPr>
              <w:noProof/>
            </w:rPr>
            <w:t>7</w:t>
          </w:r>
          <w:r>
            <w:rPr>
              <w:noProof/>
            </w:rPr>
            <w:fldChar w:fldCharType="end"/>
          </w:r>
        </w:p>
        <w:p w14:paraId="23179972" w14:textId="1280B722" w:rsidR="00C237D0" w:rsidRDefault="00C237D0">
          <w:pPr>
            <w:pStyle w:val="TOC2"/>
            <w:rPr>
              <w:rFonts w:asciiTheme="minorHAnsi" w:eastAsiaTheme="minorEastAsia" w:hAnsiTheme="minorHAnsi" w:cstheme="minorBidi"/>
              <w:iCs w:val="0"/>
              <w:noProof/>
              <w:sz w:val="22"/>
              <w:szCs w:val="22"/>
              <w:lang w:eastAsia="en-AU"/>
            </w:rPr>
          </w:pPr>
          <w:r>
            <w:rPr>
              <w:noProof/>
            </w:rPr>
            <w:t>Prism to track offsets</w:t>
          </w:r>
          <w:r>
            <w:rPr>
              <w:noProof/>
            </w:rPr>
            <w:tab/>
          </w:r>
          <w:r>
            <w:rPr>
              <w:noProof/>
            </w:rPr>
            <w:fldChar w:fldCharType="begin"/>
          </w:r>
          <w:r>
            <w:rPr>
              <w:noProof/>
            </w:rPr>
            <w:instrText xml:space="preserve"> PAGEREF _Toc37243238 \h </w:instrText>
          </w:r>
          <w:r>
            <w:rPr>
              <w:noProof/>
            </w:rPr>
          </w:r>
          <w:r>
            <w:rPr>
              <w:noProof/>
            </w:rPr>
            <w:fldChar w:fldCharType="separate"/>
          </w:r>
          <w:r>
            <w:rPr>
              <w:noProof/>
            </w:rPr>
            <w:t>8</w:t>
          </w:r>
          <w:r>
            <w:rPr>
              <w:noProof/>
            </w:rPr>
            <w:fldChar w:fldCharType="end"/>
          </w:r>
        </w:p>
        <w:p w14:paraId="5B665DE3" w14:textId="675BA9F1" w:rsidR="00C237D0" w:rsidRDefault="00C237D0">
          <w:pPr>
            <w:pStyle w:val="TOC2"/>
            <w:rPr>
              <w:rFonts w:asciiTheme="minorHAnsi" w:eastAsiaTheme="minorEastAsia" w:hAnsiTheme="minorHAnsi" w:cstheme="minorBidi"/>
              <w:iCs w:val="0"/>
              <w:noProof/>
              <w:sz w:val="22"/>
              <w:szCs w:val="22"/>
              <w:lang w:eastAsia="en-AU"/>
            </w:rPr>
          </w:pPr>
          <w:r>
            <w:rPr>
              <w:noProof/>
            </w:rPr>
            <w:t>Defining the track alignment</w:t>
          </w:r>
          <w:r>
            <w:rPr>
              <w:noProof/>
            </w:rPr>
            <w:tab/>
          </w:r>
          <w:r>
            <w:rPr>
              <w:noProof/>
            </w:rPr>
            <w:fldChar w:fldCharType="begin"/>
          </w:r>
          <w:r>
            <w:rPr>
              <w:noProof/>
            </w:rPr>
            <w:instrText xml:space="preserve"> PAGEREF _Toc37243239 \h </w:instrText>
          </w:r>
          <w:r>
            <w:rPr>
              <w:noProof/>
            </w:rPr>
          </w:r>
          <w:r>
            <w:rPr>
              <w:noProof/>
            </w:rPr>
            <w:fldChar w:fldCharType="separate"/>
          </w:r>
          <w:r>
            <w:rPr>
              <w:noProof/>
            </w:rPr>
            <w:t>9</w:t>
          </w:r>
          <w:r>
            <w:rPr>
              <w:noProof/>
            </w:rPr>
            <w:fldChar w:fldCharType="end"/>
          </w:r>
        </w:p>
        <w:p w14:paraId="012CC581" w14:textId="390AC4EB" w:rsidR="00C237D0" w:rsidRDefault="00C237D0">
          <w:pPr>
            <w:pStyle w:val="TOC2"/>
            <w:rPr>
              <w:rFonts w:asciiTheme="minorHAnsi" w:eastAsiaTheme="minorEastAsia" w:hAnsiTheme="minorHAnsi" w:cstheme="minorBidi"/>
              <w:iCs w:val="0"/>
              <w:noProof/>
              <w:sz w:val="22"/>
              <w:szCs w:val="22"/>
              <w:lang w:eastAsia="en-AU"/>
            </w:rPr>
          </w:pPr>
          <w:r>
            <w:rPr>
              <w:noProof/>
            </w:rPr>
            <w:t>Interpolation of the track alignment</w:t>
          </w:r>
          <w:r>
            <w:rPr>
              <w:noProof/>
            </w:rPr>
            <w:tab/>
          </w:r>
          <w:r>
            <w:rPr>
              <w:noProof/>
            </w:rPr>
            <w:fldChar w:fldCharType="begin"/>
          </w:r>
          <w:r>
            <w:rPr>
              <w:noProof/>
            </w:rPr>
            <w:instrText xml:space="preserve"> PAGEREF _Toc37243240 \h </w:instrText>
          </w:r>
          <w:r>
            <w:rPr>
              <w:noProof/>
            </w:rPr>
          </w:r>
          <w:r>
            <w:rPr>
              <w:noProof/>
            </w:rPr>
            <w:fldChar w:fldCharType="separate"/>
          </w:r>
          <w:r>
            <w:rPr>
              <w:noProof/>
            </w:rPr>
            <w:t>10</w:t>
          </w:r>
          <w:r>
            <w:rPr>
              <w:noProof/>
            </w:rPr>
            <w:fldChar w:fldCharType="end"/>
          </w:r>
        </w:p>
        <w:p w14:paraId="2DA198E4" w14:textId="663D8CCB" w:rsidR="00C237D0" w:rsidRDefault="00C237D0">
          <w:pPr>
            <w:pStyle w:val="TOC2"/>
            <w:rPr>
              <w:rFonts w:asciiTheme="minorHAnsi" w:eastAsiaTheme="minorEastAsia" w:hAnsiTheme="minorHAnsi" w:cstheme="minorBidi"/>
              <w:iCs w:val="0"/>
              <w:noProof/>
              <w:sz w:val="22"/>
              <w:szCs w:val="22"/>
              <w:lang w:eastAsia="en-AU"/>
            </w:rPr>
          </w:pPr>
          <w:r>
            <w:rPr>
              <w:noProof/>
            </w:rPr>
            <w:t>Computation of track geometry parameters</w:t>
          </w:r>
          <w:r>
            <w:rPr>
              <w:noProof/>
            </w:rPr>
            <w:tab/>
          </w:r>
          <w:r>
            <w:rPr>
              <w:noProof/>
            </w:rPr>
            <w:fldChar w:fldCharType="begin"/>
          </w:r>
          <w:r>
            <w:rPr>
              <w:noProof/>
            </w:rPr>
            <w:instrText xml:space="preserve"> PAGEREF _Toc37243241 \h </w:instrText>
          </w:r>
          <w:r>
            <w:rPr>
              <w:noProof/>
            </w:rPr>
          </w:r>
          <w:r>
            <w:rPr>
              <w:noProof/>
            </w:rPr>
            <w:fldChar w:fldCharType="separate"/>
          </w:r>
          <w:r>
            <w:rPr>
              <w:noProof/>
            </w:rPr>
            <w:t>11</w:t>
          </w:r>
          <w:r>
            <w:rPr>
              <w:noProof/>
            </w:rPr>
            <w:fldChar w:fldCharType="end"/>
          </w:r>
        </w:p>
        <w:p w14:paraId="2B73310E" w14:textId="2136D946" w:rsidR="00C237D0" w:rsidRDefault="00C237D0">
          <w:pPr>
            <w:pStyle w:val="TOC2"/>
            <w:rPr>
              <w:rFonts w:asciiTheme="minorHAnsi" w:eastAsiaTheme="minorEastAsia" w:hAnsiTheme="minorHAnsi" w:cstheme="minorBidi"/>
              <w:iCs w:val="0"/>
              <w:noProof/>
              <w:sz w:val="22"/>
              <w:szCs w:val="22"/>
              <w:lang w:eastAsia="en-AU"/>
            </w:rPr>
          </w:pPr>
          <w:r>
            <w:rPr>
              <w:noProof/>
            </w:rPr>
            <w:t>Track geometry formulae</w:t>
          </w:r>
          <w:r>
            <w:rPr>
              <w:noProof/>
            </w:rPr>
            <w:tab/>
          </w:r>
          <w:r>
            <w:rPr>
              <w:noProof/>
            </w:rPr>
            <w:fldChar w:fldCharType="begin"/>
          </w:r>
          <w:r>
            <w:rPr>
              <w:noProof/>
            </w:rPr>
            <w:instrText xml:space="preserve"> PAGEREF _Toc37243242 \h </w:instrText>
          </w:r>
          <w:r>
            <w:rPr>
              <w:noProof/>
            </w:rPr>
          </w:r>
          <w:r>
            <w:rPr>
              <w:noProof/>
            </w:rPr>
            <w:fldChar w:fldCharType="separate"/>
          </w:r>
          <w:r>
            <w:rPr>
              <w:noProof/>
            </w:rPr>
            <w:t>13</w:t>
          </w:r>
          <w:r>
            <w:rPr>
              <w:noProof/>
            </w:rPr>
            <w:fldChar w:fldCharType="end"/>
          </w:r>
        </w:p>
        <w:p w14:paraId="4B5C1567" w14:textId="7D2DBD56" w:rsidR="00B03E1A" w:rsidRDefault="000001E0">
          <w:r>
            <w:rPr>
              <w:rFonts w:cs="Calibri"/>
              <w:iCs/>
              <w:sz w:val="20"/>
              <w:szCs w:val="20"/>
            </w:rPr>
            <w:fldChar w:fldCharType="end"/>
          </w:r>
        </w:p>
      </w:sdtContent>
    </w:sdt>
    <w:p w14:paraId="060837C5" w14:textId="77777777" w:rsidR="00C8311E" w:rsidRPr="0033615F" w:rsidRDefault="00C8311E" w:rsidP="00C8311E">
      <w:pPr>
        <w:pStyle w:val="Style1"/>
      </w:pPr>
      <w:bookmarkStart w:id="13" w:name="_Toc37243231"/>
      <w:r>
        <w:t>Overview</w:t>
      </w:r>
      <w:bookmarkEnd w:id="13"/>
    </w:p>
    <w:p w14:paraId="04503146" w14:textId="5F90D279" w:rsidR="00C8311E" w:rsidRDefault="00C8311E" w:rsidP="00C8311E">
      <w:pPr>
        <w:ind w:right="-22"/>
      </w:pPr>
      <w:r w:rsidRPr="00E844F0">
        <w:t>This document provides a</w:t>
      </w:r>
      <w:r>
        <w:t xml:space="preserve">n outline </w:t>
      </w:r>
      <w:r w:rsidRPr="00E844F0">
        <w:t xml:space="preserve">of </w:t>
      </w:r>
      <w:r w:rsidR="00B2717E">
        <w:t xml:space="preserve">the </w:t>
      </w:r>
      <w:r w:rsidR="005C672A">
        <w:t xml:space="preserve">workflow and </w:t>
      </w:r>
      <w:r w:rsidR="00B2717E">
        <w:t xml:space="preserve">formulae derived by Land Surveys for a conversion between coordinated 3D data points </w:t>
      </w:r>
      <w:r w:rsidR="00F669CA">
        <w:t>and</w:t>
      </w:r>
      <w:r w:rsidR="00B2717E">
        <w:t xml:space="preserve"> a representative set of track geometry parameters.</w:t>
      </w:r>
      <w:r w:rsidR="003C273A">
        <w:t xml:space="preserve"> These </w:t>
      </w:r>
      <w:r w:rsidR="005C672A">
        <w:t xml:space="preserve">processes and </w:t>
      </w:r>
      <w:r w:rsidR="003C273A">
        <w:t xml:space="preserve">calculations, or variations of them, are the basis for the </w:t>
      </w:r>
      <w:r w:rsidR="005C672A">
        <w:t>a</w:t>
      </w:r>
      <w:r w:rsidR="003C273A">
        <w:t xml:space="preserve">utomated </w:t>
      </w:r>
      <w:r w:rsidR="005C672A">
        <w:t>t</w:t>
      </w:r>
      <w:r w:rsidR="003C273A">
        <w:t xml:space="preserve">rack </w:t>
      </w:r>
      <w:r w:rsidR="005C672A">
        <w:t>g</w:t>
      </w:r>
      <w:r w:rsidR="003C273A">
        <w:t xml:space="preserve">eometry routine used in Land Surveys third-party software to extract, interpolate and compute between </w:t>
      </w:r>
      <w:r w:rsidR="00D43B0C">
        <w:t>remotely a</w:t>
      </w:r>
      <w:r w:rsidR="003C273A">
        <w:t xml:space="preserve">cquired </w:t>
      </w:r>
      <w:r w:rsidR="00F669CA">
        <w:t>coordinate data and rail specific track geometry parameters.</w:t>
      </w:r>
      <w:r w:rsidR="00B2717E">
        <w:t xml:space="preserve"> </w:t>
      </w:r>
    </w:p>
    <w:p w14:paraId="15C7A1D4" w14:textId="77777777" w:rsidR="003C273A" w:rsidRDefault="003C273A">
      <w:pPr>
        <w:spacing w:after="0" w:afterAutospacing="0"/>
        <w:jc w:val="left"/>
      </w:pPr>
    </w:p>
    <w:p w14:paraId="2F38CE5E" w14:textId="7D6431CD" w:rsidR="003C273A" w:rsidRDefault="003C273A">
      <w:pPr>
        <w:spacing w:after="0" w:afterAutospacing="0"/>
        <w:jc w:val="left"/>
      </w:pPr>
    </w:p>
    <w:p w14:paraId="07D79184" w14:textId="1EC8E9E9" w:rsidR="008D72D7" w:rsidRDefault="008D72D7">
      <w:pPr>
        <w:spacing w:after="0" w:afterAutospacing="0"/>
        <w:jc w:val="left"/>
      </w:pPr>
    </w:p>
    <w:p w14:paraId="1CC24871" w14:textId="6461E4C0" w:rsidR="008D72D7" w:rsidRDefault="008D72D7">
      <w:pPr>
        <w:spacing w:after="0" w:afterAutospacing="0"/>
        <w:jc w:val="left"/>
      </w:pPr>
    </w:p>
    <w:p w14:paraId="07311151" w14:textId="77777777" w:rsidR="008D72D7" w:rsidRDefault="008D72D7">
      <w:pPr>
        <w:spacing w:after="0" w:afterAutospacing="0"/>
        <w:jc w:val="left"/>
      </w:pPr>
    </w:p>
    <w:p w14:paraId="28CC3098" w14:textId="77777777" w:rsidR="003C273A" w:rsidRDefault="003C273A">
      <w:pPr>
        <w:spacing w:after="0" w:afterAutospacing="0"/>
        <w:jc w:val="left"/>
      </w:pPr>
    </w:p>
    <w:p w14:paraId="54BD0B41" w14:textId="77777777" w:rsidR="003C273A" w:rsidRDefault="003C273A">
      <w:pPr>
        <w:spacing w:after="0" w:afterAutospacing="0"/>
        <w:jc w:val="left"/>
      </w:pPr>
    </w:p>
    <w:p w14:paraId="1E09F221" w14:textId="77777777" w:rsidR="003C273A" w:rsidRDefault="003C273A">
      <w:pPr>
        <w:spacing w:after="0" w:afterAutospacing="0"/>
        <w:jc w:val="left"/>
      </w:pPr>
    </w:p>
    <w:p w14:paraId="7669C269" w14:textId="77777777" w:rsidR="003C273A" w:rsidRDefault="003C273A">
      <w:pPr>
        <w:spacing w:after="0" w:afterAutospacing="0"/>
        <w:jc w:val="left"/>
      </w:pPr>
    </w:p>
    <w:p w14:paraId="00CA67B5" w14:textId="77777777" w:rsidR="003C273A" w:rsidRDefault="003C273A">
      <w:pPr>
        <w:spacing w:after="0" w:afterAutospacing="0"/>
        <w:jc w:val="left"/>
      </w:pPr>
    </w:p>
    <w:p w14:paraId="4867C883" w14:textId="77777777" w:rsidR="003C273A" w:rsidRDefault="003C273A">
      <w:pPr>
        <w:spacing w:after="0" w:afterAutospacing="0"/>
        <w:jc w:val="left"/>
      </w:pPr>
    </w:p>
    <w:p w14:paraId="773C110C" w14:textId="77777777" w:rsidR="003C273A" w:rsidRDefault="003C273A">
      <w:pPr>
        <w:spacing w:after="0" w:afterAutospacing="0"/>
        <w:jc w:val="left"/>
      </w:pPr>
    </w:p>
    <w:p w14:paraId="437BC95C" w14:textId="77777777" w:rsidR="003C273A" w:rsidRDefault="003C273A">
      <w:pPr>
        <w:spacing w:after="0" w:afterAutospacing="0"/>
        <w:jc w:val="left"/>
      </w:pPr>
    </w:p>
    <w:p w14:paraId="3C66DCB7" w14:textId="77777777" w:rsidR="003C273A" w:rsidRDefault="003C273A">
      <w:pPr>
        <w:spacing w:after="0" w:afterAutospacing="0"/>
        <w:jc w:val="left"/>
      </w:pPr>
    </w:p>
    <w:p w14:paraId="174DEEF0" w14:textId="77777777" w:rsidR="003C273A" w:rsidRDefault="003C273A">
      <w:pPr>
        <w:spacing w:after="0" w:afterAutospacing="0"/>
        <w:jc w:val="left"/>
      </w:pPr>
    </w:p>
    <w:p w14:paraId="20513941" w14:textId="593D2702" w:rsidR="003C273A" w:rsidRDefault="003C273A">
      <w:pPr>
        <w:spacing w:after="0" w:afterAutospacing="0"/>
        <w:jc w:val="left"/>
      </w:pPr>
    </w:p>
    <w:p w14:paraId="1A0E5CCF" w14:textId="340B25F3" w:rsidR="003C273A" w:rsidRDefault="003C273A">
      <w:pPr>
        <w:spacing w:after="0" w:afterAutospacing="0"/>
        <w:jc w:val="left"/>
      </w:pPr>
    </w:p>
    <w:p w14:paraId="2ABBB053" w14:textId="7D6819D8" w:rsidR="003C273A" w:rsidRDefault="003C273A">
      <w:pPr>
        <w:spacing w:after="0" w:afterAutospacing="0"/>
        <w:jc w:val="left"/>
      </w:pPr>
    </w:p>
    <w:p w14:paraId="1DB46E6E" w14:textId="2DFD2849" w:rsidR="003C273A" w:rsidRDefault="003C273A">
      <w:pPr>
        <w:spacing w:after="0" w:afterAutospacing="0"/>
        <w:jc w:val="left"/>
      </w:pPr>
    </w:p>
    <w:p w14:paraId="63FF4671" w14:textId="533E59A8" w:rsidR="003C273A" w:rsidRDefault="003C273A">
      <w:pPr>
        <w:spacing w:after="0" w:afterAutospacing="0"/>
        <w:jc w:val="left"/>
      </w:pPr>
    </w:p>
    <w:p w14:paraId="1A025E7F" w14:textId="77777777" w:rsidR="003C273A" w:rsidRDefault="003C273A">
      <w:pPr>
        <w:spacing w:after="0" w:afterAutospacing="0"/>
        <w:jc w:val="left"/>
      </w:pPr>
    </w:p>
    <w:p w14:paraId="602B1E4E" w14:textId="6AE7C9FF" w:rsidR="003C273A" w:rsidRDefault="003C273A" w:rsidP="005C672A">
      <w:pPr>
        <w:pStyle w:val="Heading2"/>
      </w:pPr>
      <w:bookmarkStart w:id="14" w:name="_Toc37243232"/>
      <w:r>
        <w:t>Disclaimer</w:t>
      </w:r>
      <w:bookmarkEnd w:id="14"/>
      <w:r>
        <w:t xml:space="preserve"> </w:t>
      </w:r>
    </w:p>
    <w:p w14:paraId="4265AFAD" w14:textId="77777777" w:rsidR="003C273A" w:rsidRPr="003C273A" w:rsidRDefault="003C273A" w:rsidP="002777BD">
      <w:pPr>
        <w:spacing w:after="0" w:afterAutospacing="0"/>
        <w:rPr>
          <w:rStyle w:val="Emphasis"/>
        </w:rPr>
      </w:pPr>
      <w:r w:rsidRPr="003C273A">
        <w:rPr>
          <w:rStyle w:val="Emphasis"/>
        </w:rPr>
        <w:t xml:space="preserve">The information contained in these documents is confidential, privileged and only for the information of the intended recipient and may not be used, published or redistributed without the prior written consent of Land Surveys No Problems Just Solutions Pty Ltd. </w:t>
      </w:r>
    </w:p>
    <w:p w14:paraId="7F797D4B" w14:textId="77777777" w:rsidR="003C273A" w:rsidRPr="003C273A" w:rsidRDefault="003C273A" w:rsidP="002777BD">
      <w:pPr>
        <w:spacing w:after="0" w:afterAutospacing="0"/>
        <w:rPr>
          <w:rStyle w:val="Emphasis"/>
        </w:rPr>
      </w:pPr>
    </w:p>
    <w:p w14:paraId="5A542E01" w14:textId="77777777" w:rsidR="003C273A" w:rsidRPr="003C273A" w:rsidRDefault="003C273A" w:rsidP="002777BD">
      <w:pPr>
        <w:spacing w:after="0" w:afterAutospacing="0"/>
        <w:rPr>
          <w:rStyle w:val="Emphasis"/>
        </w:rPr>
      </w:pPr>
      <w:r w:rsidRPr="003C273A">
        <w:rPr>
          <w:rStyle w:val="Emphasis"/>
        </w:rPr>
        <w:t>The information presented is in good faith and while all care has been taken in preparing these documents, Land Surveys No Problems Just Solutions Pty Ltd makes no representations and gives no warranties of whatever nature in respect of these documents, including but not limited to the accuracy or completeness of any information, facts and/or opinions contained therein.</w:t>
      </w:r>
    </w:p>
    <w:p w14:paraId="663589E9" w14:textId="77777777" w:rsidR="003C273A" w:rsidRPr="003C273A" w:rsidRDefault="003C273A" w:rsidP="002777BD">
      <w:pPr>
        <w:spacing w:after="0" w:afterAutospacing="0"/>
        <w:rPr>
          <w:rStyle w:val="Emphasis"/>
        </w:rPr>
      </w:pPr>
    </w:p>
    <w:p w14:paraId="4E4E7BBB" w14:textId="15708A27" w:rsidR="003C273A" w:rsidRDefault="003C273A" w:rsidP="002777BD">
      <w:pPr>
        <w:spacing w:after="0" w:afterAutospacing="0"/>
        <w:rPr>
          <w:rFonts w:ascii="Segoe UI Semibold" w:hAnsi="Segoe UI Semibold" w:cs="Segoe UI Semibold"/>
          <w:bCs/>
          <w:i/>
          <w:color w:val="2F5496" w:themeColor="accent6" w:themeShade="BF"/>
          <w:sz w:val="28"/>
          <w:szCs w:val="32"/>
          <w:lang w:val="en-US"/>
        </w:rPr>
      </w:pPr>
      <w:r w:rsidRPr="003C273A">
        <w:rPr>
          <w:rStyle w:val="Emphasis"/>
        </w:rPr>
        <w:t xml:space="preserve">Land Surveys No Problems Just Solutions Pty Ltd, its subsidiaries, the directors, employees and agents cannot be held liable for the use of and reliance of the opinions, estimates, forecasts and findings in these documents. </w:t>
      </w:r>
      <w:r>
        <w:br w:type="page"/>
      </w:r>
    </w:p>
    <w:p w14:paraId="380CBF4D" w14:textId="27071B96" w:rsidR="00035DC6" w:rsidRDefault="00D37B6B" w:rsidP="00035DC6">
      <w:pPr>
        <w:pStyle w:val="Style1"/>
      </w:pPr>
      <w:bookmarkStart w:id="15" w:name="_Toc37243233"/>
      <w:r>
        <w:lastRenderedPageBreak/>
        <w:t>Introduction</w:t>
      </w:r>
      <w:bookmarkEnd w:id="15"/>
    </w:p>
    <w:p w14:paraId="613A856F" w14:textId="647D837C" w:rsidR="00035DC6" w:rsidRDefault="007C0AE2" w:rsidP="00035DC6">
      <w:r w:rsidRPr="007C0AE2">
        <w:t>Track geometry</w:t>
      </w:r>
      <w:r w:rsidR="001849A6">
        <w:t xml:space="preserve"> parameters are</w:t>
      </w:r>
      <w:r w:rsidR="001F4B35">
        <w:t xml:space="preserve"> defined as</w:t>
      </w:r>
      <w:r w:rsidRPr="007C0AE2">
        <w:t xml:space="preserve"> </w:t>
      </w:r>
      <w:r w:rsidR="00511401">
        <w:t xml:space="preserve">the </w:t>
      </w:r>
      <w:r w:rsidRPr="007C0AE2">
        <w:t xml:space="preserve">three-dimensional geometry of track layouts and associated measurements used in </w:t>
      </w:r>
      <w:r w:rsidR="00511401">
        <w:t xml:space="preserve">the </w:t>
      </w:r>
      <w:r w:rsidRPr="007C0AE2">
        <w:t xml:space="preserve">design, construction and maintenance of </w:t>
      </w:r>
      <w:r w:rsidR="00511401" w:rsidRPr="007C0AE2">
        <w:t>rail</w:t>
      </w:r>
      <w:r w:rsidR="00511401">
        <w:t xml:space="preserve"> lines</w:t>
      </w:r>
      <w:r w:rsidRPr="007C0AE2">
        <w:t xml:space="preserve">. Although, the geometry of tracks is three-dimensional by nature, </w:t>
      </w:r>
      <w:r w:rsidR="001F4B35">
        <w:t>they</w:t>
      </w:r>
      <w:r w:rsidRPr="007C0AE2">
        <w:t xml:space="preserve"> are usually expressed in two separate </w:t>
      </w:r>
      <w:r w:rsidR="001F4B35">
        <w:t>forms</w:t>
      </w:r>
      <w:r w:rsidRPr="007C0AE2">
        <w:t xml:space="preserve"> for horizontal and vertical</w:t>
      </w:r>
      <w:r w:rsidR="001F4B35">
        <w:t xml:space="preserve"> components</w:t>
      </w:r>
      <w:r w:rsidRPr="007C0AE2">
        <w:t>.</w:t>
      </w:r>
    </w:p>
    <w:p w14:paraId="3E2A2608" w14:textId="4DA45F12" w:rsidR="00260A6F" w:rsidRDefault="00A56725" w:rsidP="00035DC6">
      <w:r>
        <w:t>W</w:t>
      </w:r>
      <w:r w:rsidR="008B1589">
        <w:t>here t</w:t>
      </w:r>
      <w:r w:rsidR="00370BCB">
        <w:t>rack geometry</w:t>
      </w:r>
      <w:r w:rsidR="00260A6F" w:rsidRPr="00260A6F">
        <w:t xml:space="preserve"> degrades with age </w:t>
      </w:r>
      <w:r w:rsidR="00940795">
        <w:t xml:space="preserve">and </w:t>
      </w:r>
      <w:r w:rsidR="00260A6F" w:rsidRPr="00260A6F">
        <w:t>usage</w:t>
      </w:r>
      <w:r w:rsidR="005B2CA2">
        <w:t>,</w:t>
      </w:r>
      <w:r w:rsidR="00940795">
        <w:t xml:space="preserve"> or </w:t>
      </w:r>
      <w:r w:rsidR="005B2CA2">
        <w:t>i</w:t>
      </w:r>
      <w:r w:rsidR="00CA3D17">
        <w:t>s</w:t>
      </w:r>
      <w:r w:rsidR="00531C60">
        <w:t xml:space="preserve"> influence</w:t>
      </w:r>
      <w:r w:rsidR="00CA3D17">
        <w:t>d</w:t>
      </w:r>
      <w:r w:rsidR="00531C60">
        <w:t xml:space="preserve"> </w:t>
      </w:r>
      <w:r w:rsidR="00CA3D17">
        <w:t>by</w:t>
      </w:r>
      <w:r w:rsidR="00531C60">
        <w:t xml:space="preserve"> nearby </w:t>
      </w:r>
      <w:r w:rsidR="00626079">
        <w:t>construction</w:t>
      </w:r>
      <w:r w:rsidR="008B1589">
        <w:t xml:space="preserve">, it </w:t>
      </w:r>
      <w:r w:rsidR="00260A6F" w:rsidRPr="00260A6F">
        <w:t xml:space="preserve">can </w:t>
      </w:r>
      <w:r w:rsidR="006D6940" w:rsidRPr="00260A6F">
        <w:t xml:space="preserve">negatively </w:t>
      </w:r>
      <w:r w:rsidR="00260A6F" w:rsidRPr="00260A6F">
        <w:t>affect track performance and safety</w:t>
      </w:r>
      <w:r w:rsidR="00DD655F">
        <w:t xml:space="preserve"> </w:t>
      </w:r>
      <w:r w:rsidR="00A8612A">
        <w:t xml:space="preserve">of </w:t>
      </w:r>
      <w:r w:rsidR="00626079">
        <w:t>rolling</w:t>
      </w:r>
      <w:r w:rsidR="00DD655F">
        <w:t xml:space="preserve"> stock</w:t>
      </w:r>
      <w:r w:rsidR="00260A6F" w:rsidRPr="00260A6F">
        <w:t>. When track geometry degrades to an unacceptable level, it can lead to derailment, and the consequences can be significant. This may include a high cost of railway operation, economic loss, damage to the railway asset and environment, as well as possible loss of human lives.</w:t>
      </w:r>
    </w:p>
    <w:p w14:paraId="791ED746" w14:textId="77777777" w:rsidR="007B2B58" w:rsidRDefault="001849A6" w:rsidP="00035DC6">
      <w:r>
        <w:t xml:space="preserve">Land Surveys automated track geometry system is a means to acquire </w:t>
      </w:r>
      <w:r w:rsidR="00612B97">
        <w:t xml:space="preserve">and report </w:t>
      </w:r>
      <w:r>
        <w:t xml:space="preserve">track geometry </w:t>
      </w:r>
      <w:r w:rsidR="00BC27F1">
        <w:t>parameters</w:t>
      </w:r>
      <w:r>
        <w:t xml:space="preserve"> in</w:t>
      </w:r>
      <w:r w:rsidR="00612B97">
        <w:t xml:space="preserve"> </w:t>
      </w:r>
      <w:r w:rsidR="00BC27F1">
        <w:t>near-</w:t>
      </w:r>
      <w:r>
        <w:t>real time</w:t>
      </w:r>
      <w:r w:rsidR="00612B97">
        <w:t xml:space="preserve"> </w:t>
      </w:r>
      <w:r w:rsidR="00F87D4C">
        <w:t>via a</w:t>
      </w:r>
      <w:r w:rsidR="00481BB2">
        <w:t xml:space="preserve"> contactless method without requiring track possession</w:t>
      </w:r>
      <w:r w:rsidR="00BC27F1">
        <w:t xml:space="preserve"> other than for initial setup</w:t>
      </w:r>
      <w:r w:rsidR="00716668">
        <w:t xml:space="preserve"> and system </w:t>
      </w:r>
      <w:r w:rsidR="001F2330">
        <w:t>maintenance</w:t>
      </w:r>
      <w:r w:rsidR="00BC27F1">
        <w:t xml:space="preserve">. </w:t>
      </w:r>
      <w:r w:rsidR="00F87D4C">
        <w:t xml:space="preserve">This offers the opportunity for rail </w:t>
      </w:r>
      <w:r w:rsidR="00AC4CF3">
        <w:t>operators</w:t>
      </w:r>
      <w:r w:rsidR="00F87D4C">
        <w:t xml:space="preserve"> to </w:t>
      </w:r>
      <w:r w:rsidR="001F2330">
        <w:t>retain</w:t>
      </w:r>
      <w:r w:rsidR="00F87D4C">
        <w:t xml:space="preserve"> operability</w:t>
      </w:r>
      <w:r w:rsidR="00C9706B">
        <w:t xml:space="preserve"> </w:t>
      </w:r>
      <w:r w:rsidR="00AC5D75">
        <w:t xml:space="preserve">while concurrently </w:t>
      </w:r>
      <w:r w:rsidR="006D3A51">
        <w:t>attaining</w:t>
      </w:r>
      <w:r w:rsidR="0095200C">
        <w:t xml:space="preserve"> high frequency</w:t>
      </w:r>
      <w:r w:rsidR="006D3A51">
        <w:t xml:space="preserve"> </w:t>
      </w:r>
      <w:r w:rsidR="00B74974">
        <w:t xml:space="preserve">track </w:t>
      </w:r>
      <w:r w:rsidR="00BC2783">
        <w:t>geometry</w:t>
      </w:r>
      <w:r w:rsidR="00B74974">
        <w:t xml:space="preserve"> data</w:t>
      </w:r>
      <w:r w:rsidR="00BC2783">
        <w:t xml:space="preserve">. </w:t>
      </w:r>
    </w:p>
    <w:p w14:paraId="7EB94F7C" w14:textId="1276CE16" w:rsidR="001849A6" w:rsidRDefault="00BC27F1" w:rsidP="00035DC6">
      <w:r>
        <w:t>This system is often used in monitoring projects where the ongoing and uninterrupted measurement of track geometry is required for long periods of time</w:t>
      </w:r>
      <w:r w:rsidR="009F28C5">
        <w:t xml:space="preserve"> – often </w:t>
      </w:r>
      <w:r w:rsidR="00E004B9">
        <w:t xml:space="preserve">initiated by </w:t>
      </w:r>
      <w:r w:rsidR="009F28C5">
        <w:t>significant construction or excavation activities</w:t>
      </w:r>
      <w:r w:rsidR="00E004B9">
        <w:t xml:space="preserve"> occurring nearby</w:t>
      </w:r>
      <w:r w:rsidR="009F28C5">
        <w:t>.</w:t>
      </w:r>
      <w:r w:rsidR="00963498">
        <w:t xml:space="preserve"> The aim of the system is to give the best representation of track geometry values</w:t>
      </w:r>
      <w:r w:rsidR="00D61E1F">
        <w:t xml:space="preserve"> in a manner which </w:t>
      </w:r>
      <w:r w:rsidR="000B19F1">
        <w:t>closely</w:t>
      </w:r>
      <w:r w:rsidR="00D61E1F">
        <w:t xml:space="preserve"> resembles the values one would attain from manual measurement of </w:t>
      </w:r>
      <w:r w:rsidR="00533AAD">
        <w:t xml:space="preserve">track geometry – however – without the need to physically occupy the track or stop the operation of </w:t>
      </w:r>
      <w:r w:rsidR="000B19F1">
        <w:t>rail services.</w:t>
      </w:r>
    </w:p>
    <w:p w14:paraId="3935DBBD" w14:textId="149A54A4" w:rsidR="00D37B6B" w:rsidRPr="000C6BE7" w:rsidRDefault="00D37B6B" w:rsidP="000C6BE7">
      <w:pPr>
        <w:pStyle w:val="Style1"/>
      </w:pPr>
      <w:bookmarkStart w:id="16" w:name="_Toc37243234"/>
      <w:r>
        <w:t>Background</w:t>
      </w:r>
      <w:bookmarkEnd w:id="16"/>
    </w:p>
    <w:p w14:paraId="6C72D938" w14:textId="35A9B2D4" w:rsidR="00F95F14" w:rsidRDefault="00823E9B" w:rsidP="00035DC6">
      <w:r>
        <w:t xml:space="preserve">In almost all situations, a </w:t>
      </w:r>
      <w:r w:rsidR="001D6D4D">
        <w:t>rail operator</w:t>
      </w:r>
      <w:r w:rsidR="002A30E3">
        <w:t xml:space="preserve"> require</w:t>
      </w:r>
      <w:r w:rsidR="001D6D4D">
        <w:t>s</w:t>
      </w:r>
      <w:r w:rsidR="002A30E3">
        <w:t xml:space="preserve"> </w:t>
      </w:r>
      <w:r w:rsidR="00DE187C">
        <w:t xml:space="preserve">access to absolute </w:t>
      </w:r>
      <w:r w:rsidR="00120FBA">
        <w:t xml:space="preserve">track geometry values which can be directly compared to </w:t>
      </w:r>
      <w:r w:rsidR="00E61F43">
        <w:t xml:space="preserve">relevant specifications and </w:t>
      </w:r>
      <w:r w:rsidR="0043070A">
        <w:t>allowable geometry limits</w:t>
      </w:r>
      <w:r w:rsidR="00393EC4">
        <w:t xml:space="preserve">. </w:t>
      </w:r>
      <w:r w:rsidR="00503C8E">
        <w:t xml:space="preserve">Typically, automated track geometry systems </w:t>
      </w:r>
      <w:r w:rsidR="00696AB4">
        <w:t xml:space="preserve">offered </w:t>
      </w:r>
      <w:r w:rsidR="009350CD">
        <w:t>by monitoring f</w:t>
      </w:r>
      <w:r w:rsidR="00661D82">
        <w:t xml:space="preserve">irms </w:t>
      </w:r>
      <w:r w:rsidR="00A738B7">
        <w:t xml:space="preserve">may only report in terms of 3D coordinate </w:t>
      </w:r>
      <w:r w:rsidR="008F2E6B">
        <w:t>differences</w:t>
      </w:r>
      <w:r w:rsidR="00A738B7">
        <w:t xml:space="preserve"> or </w:t>
      </w:r>
      <w:r w:rsidR="00696AB4">
        <w:t>only report</w:t>
      </w:r>
      <w:r w:rsidR="00F25641">
        <w:t xml:space="preserve"> relative </w:t>
      </w:r>
      <w:r w:rsidR="0042069D">
        <w:t xml:space="preserve">track geometry. </w:t>
      </w:r>
      <w:r w:rsidR="00624679">
        <w:t xml:space="preserve">The </w:t>
      </w:r>
      <w:r w:rsidR="004F40B4">
        <w:t>distinction</w:t>
      </w:r>
      <w:r w:rsidR="00624679">
        <w:t xml:space="preserve"> between absolute and relative track geometry results is an important concept to understand</w:t>
      </w:r>
      <w:r w:rsidR="00F11C2D">
        <w:t xml:space="preserve">, as the two options directly impact the </w:t>
      </w:r>
      <w:r w:rsidR="004F40B4">
        <w:t>interpretation of the data attained by the system</w:t>
      </w:r>
      <w:r w:rsidR="0027585D">
        <w:t xml:space="preserve"> and how insightful the data </w:t>
      </w:r>
      <w:proofErr w:type="gramStart"/>
      <w:r w:rsidR="0027585D">
        <w:t>actually is</w:t>
      </w:r>
      <w:proofErr w:type="gramEnd"/>
      <w:r w:rsidR="0027585D">
        <w:t>.</w:t>
      </w:r>
    </w:p>
    <w:p w14:paraId="599BEB60" w14:textId="491F7C1F" w:rsidR="00D10B5F" w:rsidRDefault="00331B24" w:rsidP="00A06C0F">
      <w:pPr>
        <w:pStyle w:val="InLineEmphasis"/>
      </w:pPr>
      <w:r>
        <w:t>A</w:t>
      </w:r>
      <w:r w:rsidR="00F95F14">
        <w:t>bsolute results</w:t>
      </w:r>
      <w:r w:rsidR="00D10B5F">
        <w:t>:</w:t>
      </w:r>
    </w:p>
    <w:p w14:paraId="0206973C" w14:textId="51A03915" w:rsidR="00B06530" w:rsidRDefault="00B06530" w:rsidP="00A06C0F">
      <w:pPr>
        <w:pStyle w:val="ListParagraph"/>
      </w:pPr>
      <w:r>
        <w:t xml:space="preserve">Represent the true value physical measurement of the track geometry at a given location. </w:t>
      </w:r>
      <w:r w:rsidR="008F1C3B">
        <w:t>These values are a representation of the value you would physically attain from manual measurement techniques.</w:t>
      </w:r>
    </w:p>
    <w:p w14:paraId="143DB9B3" w14:textId="07EB9E14" w:rsidR="007C63CD" w:rsidRDefault="000E7EB2" w:rsidP="007C63CD">
      <w:pPr>
        <w:pStyle w:val="ListParagraph"/>
      </w:pPr>
      <w:r>
        <w:t>For example, t</w:t>
      </w:r>
      <w:r w:rsidR="00393EC4">
        <w:t xml:space="preserve">his would </w:t>
      </w:r>
      <w:r w:rsidR="00D916E7">
        <w:t xml:space="preserve">mean an operator would </w:t>
      </w:r>
      <w:r w:rsidR="00393EC4">
        <w:t xml:space="preserve">know a </w:t>
      </w:r>
      <w:r w:rsidR="00376887">
        <w:t>gauge</w:t>
      </w:r>
      <w:r w:rsidR="00393EC4">
        <w:t xml:space="preserve"> value </w:t>
      </w:r>
      <w:r w:rsidR="00D916E7">
        <w:t xml:space="preserve">was initially </w:t>
      </w:r>
      <w:r w:rsidR="00914AB9">
        <w:t xml:space="preserve">1.432m prior </w:t>
      </w:r>
      <w:r w:rsidR="001F7420">
        <w:t xml:space="preserve">to construction works </w:t>
      </w:r>
      <w:r w:rsidR="002741B3">
        <w:t>commencing and</w:t>
      </w:r>
      <w:r w:rsidR="00D73996">
        <w:t xml:space="preserve"> </w:t>
      </w:r>
      <w:r w:rsidR="008675CC">
        <w:t>six months later</w:t>
      </w:r>
      <w:r w:rsidR="00850A5F">
        <w:t xml:space="preserve"> is measured at</w:t>
      </w:r>
      <w:r w:rsidR="00376887">
        <w:t xml:space="preserve"> </w:t>
      </w:r>
      <w:r w:rsidR="00393EC4">
        <w:t>1.</w:t>
      </w:r>
      <w:r w:rsidR="00914651">
        <w:t>43</w:t>
      </w:r>
      <w:r w:rsidR="00D73996">
        <w:t>7</w:t>
      </w:r>
      <w:r w:rsidR="00376887">
        <w:t>m</w:t>
      </w:r>
      <w:r w:rsidR="00D73996">
        <w:t xml:space="preserve"> (has</w:t>
      </w:r>
      <w:r w:rsidR="00A62B57">
        <w:t xml:space="preserve"> changed by 0.005m) but is still within </w:t>
      </w:r>
      <w:r w:rsidR="007C63CD">
        <w:t xml:space="preserve">operating tolerances. </w:t>
      </w:r>
    </w:p>
    <w:p w14:paraId="7122696B" w14:textId="77777777" w:rsidR="00155656" w:rsidRDefault="00155656" w:rsidP="00155656">
      <w:pPr>
        <w:pStyle w:val="ListParagraph"/>
        <w:numPr>
          <w:ilvl w:val="0"/>
          <w:numId w:val="0"/>
        </w:numPr>
        <w:ind w:left="720"/>
      </w:pPr>
    </w:p>
    <w:p w14:paraId="2E6F90D9" w14:textId="33766E0B" w:rsidR="007C63CD" w:rsidRDefault="00331B24" w:rsidP="00A06C0F">
      <w:pPr>
        <w:pStyle w:val="InLineEmphasis"/>
      </w:pPr>
      <w:r>
        <w:t>R</w:t>
      </w:r>
      <w:r w:rsidR="007C63CD">
        <w:t>elative results:</w:t>
      </w:r>
    </w:p>
    <w:p w14:paraId="48F8DE90" w14:textId="6011F5D9" w:rsidR="009F355F" w:rsidRDefault="00B06530" w:rsidP="00A06C0F">
      <w:pPr>
        <w:pStyle w:val="ListParagraph"/>
      </w:pPr>
      <w:r>
        <w:t xml:space="preserve">Represent the change in </w:t>
      </w:r>
      <w:r w:rsidR="00665EC9">
        <w:t xml:space="preserve">track geometry between </w:t>
      </w:r>
      <w:r w:rsidR="00823A99">
        <w:t>two points in time</w:t>
      </w:r>
      <w:r w:rsidR="0064015A">
        <w:t>, these values are not offset or transformed to represent the conditions of a manual measurement.</w:t>
      </w:r>
      <w:r w:rsidR="001D413B">
        <w:t xml:space="preserve"> </w:t>
      </w:r>
      <w:r w:rsidR="002767F5">
        <w:t>O</w:t>
      </w:r>
      <w:r w:rsidR="003A35C5">
        <w:t xml:space="preserve">nly the relative change in the </w:t>
      </w:r>
      <w:r w:rsidR="009E3D47">
        <w:t xml:space="preserve">estimated </w:t>
      </w:r>
      <w:r w:rsidR="003A35C5">
        <w:t xml:space="preserve">parameter is </w:t>
      </w:r>
      <w:r w:rsidR="00A82083">
        <w:t>reported</w:t>
      </w:r>
      <w:r w:rsidR="002767F5">
        <w:t>.</w:t>
      </w:r>
    </w:p>
    <w:p w14:paraId="7C39D422" w14:textId="14799D5D" w:rsidR="003F13EB" w:rsidRDefault="000E7EB2" w:rsidP="00035DC6">
      <w:pPr>
        <w:pStyle w:val="ListParagraph"/>
      </w:pPr>
      <w:r>
        <w:t xml:space="preserve">For example, </w:t>
      </w:r>
      <w:r w:rsidR="006C145A">
        <w:t>th</w:t>
      </w:r>
      <w:r w:rsidR="000A6269">
        <w:t xml:space="preserve">e change in </w:t>
      </w:r>
      <w:r w:rsidR="00BA6E7C">
        <w:t>gauge</w:t>
      </w:r>
      <w:r w:rsidR="000A6269">
        <w:t xml:space="preserve"> starts at </w:t>
      </w:r>
      <w:r w:rsidR="001B4A32">
        <w:t>0.000m prior to construction works commencing</w:t>
      </w:r>
      <w:r w:rsidR="000B7323">
        <w:t xml:space="preserve"> and six months later we would </w:t>
      </w:r>
      <w:r w:rsidR="00D95925">
        <w:t xml:space="preserve">know that the </w:t>
      </w:r>
      <w:r w:rsidR="00CA0F84">
        <w:t xml:space="preserve">change in </w:t>
      </w:r>
      <w:r w:rsidR="00A06C0F">
        <w:t>gauge</w:t>
      </w:r>
      <w:r w:rsidR="00CA0F84">
        <w:t xml:space="preserve"> is now 0.005m. Although showing the </w:t>
      </w:r>
      <w:r w:rsidR="00B55A9B">
        <w:t>s</w:t>
      </w:r>
      <w:r w:rsidR="00CA0F84">
        <w:t xml:space="preserve">ame change in </w:t>
      </w:r>
      <w:r w:rsidR="00A06C0F">
        <w:t>gauge</w:t>
      </w:r>
      <w:r w:rsidR="00CA0F84">
        <w:t xml:space="preserve"> between absolute and relative</w:t>
      </w:r>
      <w:r w:rsidR="00B55A9B">
        <w:t xml:space="preserve"> results</w:t>
      </w:r>
      <w:r w:rsidR="00CA0F84">
        <w:t xml:space="preserve">, the trouble is that we don’t know if </w:t>
      </w:r>
      <w:r w:rsidR="00EE290B">
        <w:t>0.005m</w:t>
      </w:r>
      <w:r w:rsidR="00CA0F84">
        <w:t xml:space="preserve"> </w:t>
      </w:r>
      <w:r w:rsidR="004D6E98">
        <w:t>movement is acceptable or not.</w:t>
      </w:r>
      <w:r w:rsidR="001B4A32">
        <w:t xml:space="preserve"> </w:t>
      </w:r>
    </w:p>
    <w:p w14:paraId="681A0E86" w14:textId="77777777" w:rsidR="000C6BE7" w:rsidRDefault="000C6BE7" w:rsidP="00430D28">
      <w:pPr>
        <w:pStyle w:val="Quote"/>
      </w:pPr>
    </w:p>
    <w:p w14:paraId="20577A12" w14:textId="0733D309" w:rsidR="00035DC6" w:rsidRDefault="003F13EB" w:rsidP="00430D28">
      <w:pPr>
        <w:pStyle w:val="Quote"/>
      </w:pPr>
      <w:r w:rsidRPr="00FD664E">
        <w:t>I</w:t>
      </w:r>
      <w:r w:rsidR="00E42AA9" w:rsidRPr="00FD664E">
        <w:t>n</w:t>
      </w:r>
      <w:r w:rsidRPr="00FD664E">
        <w:t xml:space="preserve"> summary, while is </w:t>
      </w:r>
      <w:r w:rsidR="00E42AA9" w:rsidRPr="00FD664E">
        <w:t>advantageous</w:t>
      </w:r>
      <w:r w:rsidRPr="00FD664E">
        <w:t xml:space="preserve"> to know that the </w:t>
      </w:r>
      <w:r w:rsidR="00E42AA9" w:rsidRPr="00FD664E">
        <w:t>gauge</w:t>
      </w:r>
      <w:r w:rsidRPr="00FD664E">
        <w:t xml:space="preserve"> has changed by 0.005m – with either absolute or relative methods </w:t>
      </w:r>
      <w:r w:rsidR="004D0F1A" w:rsidRPr="00FD664E">
        <w:t>–</w:t>
      </w:r>
      <w:r w:rsidRPr="00FD664E">
        <w:t xml:space="preserve"> </w:t>
      </w:r>
      <w:r w:rsidR="004D0F1A" w:rsidRPr="00FD664E">
        <w:t xml:space="preserve">it </w:t>
      </w:r>
      <w:r w:rsidR="00307A44" w:rsidRPr="00FD664E">
        <w:t xml:space="preserve">is not </w:t>
      </w:r>
      <w:r w:rsidR="001826DD" w:rsidRPr="00FD664E">
        <w:t xml:space="preserve">overly </w:t>
      </w:r>
      <w:r w:rsidR="00C607DC" w:rsidRPr="00FD664E">
        <w:t xml:space="preserve">helpful </w:t>
      </w:r>
      <w:r w:rsidR="001826DD" w:rsidRPr="00FD664E">
        <w:t>unless</w:t>
      </w:r>
      <w:r w:rsidR="00C607DC" w:rsidRPr="00FD664E">
        <w:t xml:space="preserve"> if </w:t>
      </w:r>
      <w:r w:rsidR="008B3FD7" w:rsidRPr="00FD664E">
        <w:t xml:space="preserve">the </w:t>
      </w:r>
      <w:r w:rsidR="00AF1D1E" w:rsidRPr="00FD664E">
        <w:t xml:space="preserve">initial track </w:t>
      </w:r>
      <w:r w:rsidR="00931C35" w:rsidRPr="00FD664E">
        <w:t>gauge</w:t>
      </w:r>
      <w:r w:rsidR="00AF1D1E" w:rsidRPr="00FD664E">
        <w:t xml:space="preserve"> </w:t>
      </w:r>
      <w:r w:rsidR="001826DD" w:rsidRPr="00FD664E">
        <w:t xml:space="preserve">and its </w:t>
      </w:r>
      <w:r w:rsidR="00931A79" w:rsidRPr="00FD664E">
        <w:t>initial</w:t>
      </w:r>
      <w:r w:rsidR="001826DD" w:rsidRPr="00FD664E">
        <w:t xml:space="preserve"> </w:t>
      </w:r>
      <w:r w:rsidR="00931A79" w:rsidRPr="00FD664E">
        <w:t>relationship</w:t>
      </w:r>
      <w:r w:rsidR="00102D4B" w:rsidRPr="00FD664E">
        <w:t xml:space="preserve"> to the track design is known</w:t>
      </w:r>
      <w:r w:rsidR="00AC44B0" w:rsidRPr="00FD664E">
        <w:t xml:space="preserve">. Only then can the </w:t>
      </w:r>
      <w:r w:rsidR="00931A79" w:rsidRPr="00FD664E">
        <w:t xml:space="preserve">difference to design be extracted and tested against </w:t>
      </w:r>
      <w:r w:rsidR="00062D62" w:rsidRPr="00FD664E">
        <w:t>a set of</w:t>
      </w:r>
      <w:r w:rsidR="00931A79" w:rsidRPr="00FD664E">
        <w:t xml:space="preserve"> limits.</w:t>
      </w:r>
      <w:r w:rsidR="00E0302A" w:rsidRPr="00FD664E">
        <w:t xml:space="preserve"> Only absolute track geometry will enable this comparison.</w:t>
      </w:r>
    </w:p>
    <w:p w14:paraId="341103C9" w14:textId="77777777" w:rsidR="005B5E14" w:rsidRDefault="005B5E14">
      <w:pPr>
        <w:spacing w:after="0" w:afterAutospacing="0"/>
        <w:jc w:val="left"/>
      </w:pPr>
      <w:r>
        <w:br w:type="page"/>
      </w:r>
    </w:p>
    <w:p w14:paraId="7E011D10" w14:textId="3A883D43" w:rsidR="00C147F7" w:rsidRDefault="000C6BE7" w:rsidP="00035DC6">
      <w:r>
        <w:lastRenderedPageBreak/>
        <w:t xml:space="preserve">The following </w:t>
      </w:r>
      <w:r w:rsidR="00C147F7">
        <w:t>graphs further illustrate the difference between absolute and relative track geometry – in this instance looking at a cant parameter</w:t>
      </w:r>
      <w:r w:rsidR="003C2FD5">
        <w:t xml:space="preserve"> with a specific </w:t>
      </w:r>
      <w:r w:rsidR="00397964">
        <w:t xml:space="preserve">0.015m trigger at </w:t>
      </w:r>
      <w:r w:rsidR="00E43D3B">
        <w:t>a given</w:t>
      </w:r>
      <w:r w:rsidR="00397964">
        <w:t xml:space="preserve"> repor</w:t>
      </w:r>
      <w:r w:rsidR="00FC79EB">
        <w:t>ting</w:t>
      </w:r>
      <w:r w:rsidR="00397964">
        <w:t xml:space="preserve"> chainage.</w:t>
      </w:r>
    </w:p>
    <w:p w14:paraId="328F9CDB" w14:textId="7A29C76E" w:rsidR="008246C1" w:rsidRDefault="008246C1" w:rsidP="00DF0AEF">
      <w:pPr>
        <w:pStyle w:val="ListParagraph"/>
      </w:pPr>
      <w:r>
        <w:t xml:space="preserve">The chart below shows </w:t>
      </w:r>
      <w:r w:rsidR="007B3480">
        <w:t xml:space="preserve">the difference in </w:t>
      </w:r>
      <w:proofErr w:type="gramStart"/>
      <w:r w:rsidR="007B3480">
        <w:t>cant</w:t>
      </w:r>
      <w:proofErr w:type="gramEnd"/>
      <w:r w:rsidR="007B3480">
        <w:t xml:space="preserve"> over a period of time </w:t>
      </w:r>
      <w:r w:rsidR="002476CC">
        <w:t xml:space="preserve">which has been calculated </w:t>
      </w:r>
      <w:r w:rsidR="00F21CAA">
        <w:t>in terms of absolute value. As shown</w:t>
      </w:r>
      <w:r w:rsidR="002D1EE3">
        <w:t>,</w:t>
      </w:r>
      <w:r w:rsidR="00F21CAA">
        <w:t xml:space="preserve"> because the </w:t>
      </w:r>
      <w:r w:rsidR="005209B4">
        <w:t>absolute value of the cant parameter was known at the start of monitoring</w:t>
      </w:r>
      <w:r w:rsidR="002D1EE3">
        <w:t xml:space="preserve"> and is reference</w:t>
      </w:r>
      <w:r w:rsidR="00554A55">
        <w:t>d</w:t>
      </w:r>
      <w:r w:rsidR="002D1EE3">
        <w:t xml:space="preserve"> to a physical trolley survey</w:t>
      </w:r>
      <w:r w:rsidR="005209B4">
        <w:t xml:space="preserve">, </w:t>
      </w:r>
      <w:r w:rsidR="005A74D4">
        <w:t>the movement attained since the</w:t>
      </w:r>
      <w:r w:rsidR="006321D4">
        <w:t xml:space="preserve"> initial survey</w:t>
      </w:r>
      <w:r w:rsidR="005A74D4">
        <w:t xml:space="preserve"> </w:t>
      </w:r>
      <w:r w:rsidR="002451E0">
        <w:t>indicates that the cant value of this track is now in breach of its allowable limit (the grey dotted line at 0.015m</w:t>
      </w:r>
      <w:r w:rsidR="006321D4">
        <w:t>).</w:t>
      </w:r>
    </w:p>
    <w:p w14:paraId="1C72C8D9" w14:textId="5E3FA8FA" w:rsidR="008246C1" w:rsidRDefault="00DF0AEF" w:rsidP="00035DC6">
      <w:r>
        <w:rPr>
          <w:noProof/>
        </w:rPr>
        <w:drawing>
          <wp:anchor distT="0" distB="0" distL="114300" distR="114300" simplePos="0" relativeHeight="251658254" behindDoc="0" locked="0" layoutInCell="1" allowOverlap="1" wp14:anchorId="7A464E73" wp14:editId="4B4259A2">
            <wp:simplePos x="0" y="0"/>
            <wp:positionH relativeFrom="margin">
              <wp:align>right</wp:align>
            </wp:positionH>
            <wp:positionV relativeFrom="paragraph">
              <wp:posOffset>113030</wp:posOffset>
            </wp:positionV>
            <wp:extent cx="5587721" cy="324000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78" t="621" r="1391" b="871"/>
                    <a:stretch/>
                  </pic:blipFill>
                  <pic:spPr bwMode="auto">
                    <a:xfrm>
                      <a:off x="0" y="0"/>
                      <a:ext cx="5587721"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05177" w14:textId="1B2782C2" w:rsidR="00B95C07" w:rsidRDefault="00B95C07" w:rsidP="00035DC6"/>
    <w:p w14:paraId="04785E0C" w14:textId="77777777" w:rsidR="00D2756B" w:rsidRDefault="00D2756B" w:rsidP="00035DC6"/>
    <w:p w14:paraId="1A749A6C" w14:textId="77777777" w:rsidR="00D2756B" w:rsidRDefault="00D2756B" w:rsidP="00035DC6"/>
    <w:p w14:paraId="2C1085B5" w14:textId="77777777" w:rsidR="00DF0AEF" w:rsidRDefault="00DF0AEF" w:rsidP="00035DC6"/>
    <w:p w14:paraId="6BEB505B" w14:textId="77777777" w:rsidR="00DF0AEF" w:rsidRDefault="00DF0AEF" w:rsidP="00035DC6"/>
    <w:p w14:paraId="0CBF6EFD" w14:textId="77777777" w:rsidR="00DF0AEF" w:rsidRDefault="00DF0AEF" w:rsidP="00035DC6"/>
    <w:p w14:paraId="689DAB25" w14:textId="77777777" w:rsidR="00DF0AEF" w:rsidRDefault="00DF0AEF" w:rsidP="00035DC6"/>
    <w:p w14:paraId="4C4FEA02" w14:textId="77777777" w:rsidR="00DF0AEF" w:rsidRDefault="00DF0AEF" w:rsidP="00035DC6"/>
    <w:p w14:paraId="63F12A21" w14:textId="77777777" w:rsidR="00DF0AEF" w:rsidRDefault="00DF0AEF" w:rsidP="00035DC6"/>
    <w:p w14:paraId="1250E3D3" w14:textId="77777777" w:rsidR="00A75001" w:rsidRDefault="00A75001" w:rsidP="00A75001">
      <w:pPr>
        <w:pStyle w:val="ListParagraph"/>
        <w:numPr>
          <w:ilvl w:val="0"/>
          <w:numId w:val="0"/>
        </w:numPr>
        <w:ind w:left="720"/>
      </w:pPr>
    </w:p>
    <w:p w14:paraId="20AB3A3B" w14:textId="61A5854E" w:rsidR="00DF0AEF" w:rsidRDefault="00DF0AEF" w:rsidP="00DF0AEF">
      <w:pPr>
        <w:pStyle w:val="ListParagraph"/>
      </w:pPr>
      <w:r>
        <w:t xml:space="preserve">The chart below shows the </w:t>
      </w:r>
      <w:r w:rsidR="002D1EE3">
        <w:t xml:space="preserve">exact same </w:t>
      </w:r>
      <w:r w:rsidR="00B12613">
        <w:t>data</w:t>
      </w:r>
      <w:r w:rsidR="002D1EE3">
        <w:t xml:space="preserve"> as above but </w:t>
      </w:r>
      <w:r w:rsidR="000472E2">
        <w:t xml:space="preserve">without a relationship to the </w:t>
      </w:r>
      <w:r w:rsidR="0091357E">
        <w:t xml:space="preserve">magnitude of </w:t>
      </w:r>
      <w:proofErr w:type="gramStart"/>
      <w:r w:rsidR="0091357E">
        <w:t>cant</w:t>
      </w:r>
      <w:proofErr w:type="gramEnd"/>
      <w:r w:rsidR="0091357E">
        <w:t xml:space="preserve"> at the start of the monitoring period. The same amount of movement </w:t>
      </w:r>
      <w:r w:rsidR="00134ED1">
        <w:t xml:space="preserve">attained results in no breach of </w:t>
      </w:r>
      <w:r w:rsidR="00CF12AB">
        <w:t xml:space="preserve">allowable limit as the </w:t>
      </w:r>
      <w:r w:rsidR="00A51D90">
        <w:t>commencement</w:t>
      </w:r>
      <w:r w:rsidR="00CF12AB">
        <w:t xml:space="preserve"> point of the relative data </w:t>
      </w:r>
      <w:r w:rsidR="00A51D90">
        <w:t>started at 0.000m – that is</w:t>
      </w:r>
      <w:r w:rsidR="005821DE">
        <w:t>,</w:t>
      </w:r>
      <w:r w:rsidR="00A51D90">
        <w:t xml:space="preserve"> </w:t>
      </w:r>
      <w:r w:rsidR="005821DE">
        <w:t xml:space="preserve">the </w:t>
      </w:r>
      <w:r w:rsidR="00424C87">
        <w:t>initial</w:t>
      </w:r>
      <w:r w:rsidR="005821DE">
        <w:t xml:space="preserve"> condition of the track was</w:t>
      </w:r>
      <w:r w:rsidR="00424C87">
        <w:t xml:space="preserve"> unknown </w:t>
      </w:r>
      <w:r w:rsidR="00A75001">
        <w:t>at the start of monitoring.</w:t>
      </w:r>
    </w:p>
    <w:p w14:paraId="2E933D04" w14:textId="38AA2EF3" w:rsidR="00035DC6" w:rsidRDefault="00D2756B" w:rsidP="00035DC6">
      <w:r>
        <w:rPr>
          <w:noProof/>
        </w:rPr>
        <w:drawing>
          <wp:anchor distT="0" distB="0" distL="114300" distR="114300" simplePos="0" relativeHeight="251658255" behindDoc="0" locked="0" layoutInCell="1" allowOverlap="1" wp14:anchorId="01B8A18A" wp14:editId="51765094">
            <wp:simplePos x="0" y="0"/>
            <wp:positionH relativeFrom="column">
              <wp:posOffset>526159</wp:posOffset>
            </wp:positionH>
            <wp:positionV relativeFrom="paragraph">
              <wp:posOffset>197584</wp:posOffset>
            </wp:positionV>
            <wp:extent cx="5632012" cy="3240000"/>
            <wp:effectExtent l="0" t="0" r="6985"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1" t="544" r="892" b="1235"/>
                    <a:stretch/>
                  </pic:blipFill>
                  <pic:spPr bwMode="auto">
                    <a:xfrm>
                      <a:off x="0" y="0"/>
                      <a:ext cx="5632012" cy="32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5DC6">
        <w:br w:type="page"/>
      </w:r>
    </w:p>
    <w:p w14:paraId="31925522" w14:textId="77777777" w:rsidR="00CB0F12" w:rsidRDefault="00DC4912" w:rsidP="00D30664">
      <w:pPr>
        <w:pStyle w:val="Style1"/>
      </w:pPr>
      <w:bookmarkStart w:id="17" w:name="_Toc37243235"/>
      <w:r>
        <w:lastRenderedPageBreak/>
        <w:t>Automated track geometry</w:t>
      </w:r>
      <w:bookmarkEnd w:id="17"/>
    </w:p>
    <w:p w14:paraId="5532A9EC" w14:textId="77777777" w:rsidR="003B6594" w:rsidRDefault="008D7BF0" w:rsidP="00CB0F12">
      <w:r>
        <w:t xml:space="preserve">The </w:t>
      </w:r>
      <w:r w:rsidR="00361BFD">
        <w:t>defin</w:t>
      </w:r>
      <w:r w:rsidR="008D1462">
        <w:t>ite</w:t>
      </w:r>
      <w:r w:rsidR="00361BFD">
        <w:t xml:space="preserve"> </w:t>
      </w:r>
      <w:r w:rsidR="00DA6638">
        <w:t>and accurate</w:t>
      </w:r>
      <w:r w:rsidR="008D1462">
        <w:t xml:space="preserve"> reporting of track geometry is important to Land </w:t>
      </w:r>
      <w:r w:rsidR="00DA6638">
        <w:t>Surveys</w:t>
      </w:r>
      <w:r w:rsidR="008D1462">
        <w:t xml:space="preserve">, hence </w:t>
      </w:r>
      <w:r w:rsidR="00860988">
        <w:t>we employ techniques and</w:t>
      </w:r>
      <w:r w:rsidR="003E7CAE">
        <w:t xml:space="preserve"> </w:t>
      </w:r>
      <w:r w:rsidR="00CC112B">
        <w:t>workflow</w:t>
      </w:r>
      <w:r w:rsidR="003E7CAE">
        <w:t>s</w:t>
      </w:r>
      <w:r w:rsidR="00CC112B">
        <w:t xml:space="preserve"> which enable the </w:t>
      </w:r>
      <w:r w:rsidR="00DA6638">
        <w:t>reporting of absolute track geometry.</w:t>
      </w:r>
      <w:r w:rsidR="003E7CAE">
        <w:t xml:space="preserve"> Steps required for this </w:t>
      </w:r>
      <w:r w:rsidR="004D3E48">
        <w:t>enablement</w:t>
      </w:r>
      <w:r w:rsidR="003E7CAE">
        <w:t xml:space="preserve"> </w:t>
      </w:r>
      <w:r w:rsidR="004D3E48">
        <w:t>include</w:t>
      </w:r>
      <w:r w:rsidR="003B6594">
        <w:t>:</w:t>
      </w:r>
    </w:p>
    <w:p w14:paraId="476C2BFD" w14:textId="7F9E1133" w:rsidR="00965645" w:rsidRDefault="00BC3EFA" w:rsidP="00F51AD5">
      <w:pPr>
        <w:pStyle w:val="ListParagraph"/>
      </w:pPr>
      <w:r w:rsidRPr="00F51AD5">
        <w:t>Refer</w:t>
      </w:r>
      <w:r w:rsidR="00F66E80" w:rsidRPr="00F51AD5">
        <w:t>encing</w:t>
      </w:r>
      <w:r w:rsidR="00965645" w:rsidRPr="00F51AD5">
        <w:t xml:space="preserve"> our data to a </w:t>
      </w:r>
      <w:r w:rsidRPr="00F51AD5">
        <w:t xml:space="preserve">high accuracy and reliable track survey for initial geometry and </w:t>
      </w:r>
      <w:r w:rsidR="00F66E80" w:rsidRPr="00F51AD5">
        <w:t>alignment</w:t>
      </w:r>
      <w:r w:rsidRPr="00F51AD5">
        <w:t xml:space="preserve"> data – for example a trolly survey dataset.</w:t>
      </w:r>
      <w:r w:rsidR="00DE30E0">
        <w:t xml:space="preserve"> This gives us a</w:t>
      </w:r>
      <w:r w:rsidR="0016466D">
        <w:t xml:space="preserve"> </w:t>
      </w:r>
      <w:r w:rsidR="009E3F7D">
        <w:t>reliable</w:t>
      </w:r>
      <w:r w:rsidR="0016466D">
        <w:t xml:space="preserve"> starting point for </w:t>
      </w:r>
      <w:r w:rsidR="009E3F7D">
        <w:t xml:space="preserve">the condition of the track when monitoring commences. </w:t>
      </w:r>
    </w:p>
    <w:p w14:paraId="07277873" w14:textId="77777777" w:rsidR="003F04AC" w:rsidRDefault="003F04AC" w:rsidP="003F04AC">
      <w:pPr>
        <w:pStyle w:val="ListParagraph"/>
      </w:pPr>
      <w:r w:rsidRPr="00F51AD5">
        <w:t>Creating and updating prism to rail offsets between our monitoring prisms and the measurement edges of left and right rail heads to ensure calculated geometry is performed between running edges of rail rather than between optical centers of prisms.</w:t>
      </w:r>
    </w:p>
    <w:p w14:paraId="6E06D2A0" w14:textId="267A357E" w:rsidR="003F04AC" w:rsidRPr="00F51AD5" w:rsidRDefault="003F04AC" w:rsidP="003F04AC">
      <w:pPr>
        <w:pStyle w:val="ListParagraph"/>
      </w:pPr>
      <w:r>
        <w:t>Interpolate the rail alignment used in final computations to ensure continuity of data along the rail line and minimize skewing of the calculated geometry parameters.</w:t>
      </w:r>
    </w:p>
    <w:p w14:paraId="26F8513E" w14:textId="59450A63" w:rsidR="00992C4A" w:rsidRPr="00F51AD5" w:rsidRDefault="003B6594" w:rsidP="00F51AD5">
      <w:pPr>
        <w:pStyle w:val="ListParagraph"/>
      </w:pPr>
      <w:r w:rsidRPr="00F51AD5">
        <w:t>C</w:t>
      </w:r>
      <w:r w:rsidR="004D3E48" w:rsidRPr="00F51AD5">
        <w:t xml:space="preserve">reating ties between </w:t>
      </w:r>
      <w:r w:rsidRPr="00F51AD5">
        <w:t xml:space="preserve">track monitoring prisms and </w:t>
      </w:r>
      <w:r w:rsidR="00F66E80" w:rsidRPr="00F51AD5">
        <w:t xml:space="preserve">original track design values </w:t>
      </w:r>
      <w:r w:rsidR="00C45B16" w:rsidRPr="00F51AD5">
        <w:t xml:space="preserve">to ensure the accurate triggering of alarms based on operational </w:t>
      </w:r>
      <w:r w:rsidR="00992C4A" w:rsidRPr="00F51AD5">
        <w:t>geometry limits is possible.</w:t>
      </w:r>
      <w:r w:rsidR="00912C34">
        <w:t xml:space="preserve"> This allows us to compare the </w:t>
      </w:r>
      <w:r w:rsidR="00DD2FEA">
        <w:t xml:space="preserve">absolute track geometry value against a </w:t>
      </w:r>
      <w:r w:rsidR="00D92D0B">
        <w:t xml:space="preserve">design value for any given chainage </w:t>
      </w:r>
      <w:r w:rsidR="00E54EDD">
        <w:t xml:space="preserve">and report the difference to </w:t>
      </w:r>
      <w:r w:rsidR="00F54A9C">
        <w:t xml:space="preserve">design and </w:t>
      </w:r>
      <w:r w:rsidR="003F04AC">
        <w:t>trigger alarms for any resultant</w:t>
      </w:r>
      <w:r w:rsidR="00F54A9C">
        <w:t xml:space="preserve"> </w:t>
      </w:r>
      <w:r w:rsidR="00A07E3F">
        <w:t>breaches.</w:t>
      </w:r>
    </w:p>
    <w:p w14:paraId="6E07C054" w14:textId="065E8838" w:rsidR="00026266" w:rsidRDefault="00026266" w:rsidP="00E80683"/>
    <w:p w14:paraId="739C7733" w14:textId="64932459" w:rsidR="00E80683" w:rsidRDefault="00E80683" w:rsidP="00E80683">
      <w:r>
        <w:t xml:space="preserve">While the </w:t>
      </w:r>
      <w:r w:rsidR="00E8279D">
        <w:t>supplementary</w:t>
      </w:r>
      <w:r>
        <w:t xml:space="preserve"> workflow steps identified above require additional work, without them, there is little assurance that the parameters being reported are correct, or the rail line is safe for operational use. </w:t>
      </w:r>
    </w:p>
    <w:p w14:paraId="5D26869B" w14:textId="28C8D460" w:rsidR="007E155D" w:rsidRPr="00F51AD5" w:rsidRDefault="00342E29" w:rsidP="00591764">
      <w:pPr>
        <w:pStyle w:val="InLineEmphasis"/>
      </w:pPr>
      <w:r w:rsidRPr="00F51AD5">
        <w:t>Surprisingly</w:t>
      </w:r>
      <w:r w:rsidR="00EC097D" w:rsidRPr="00F51AD5">
        <w:t xml:space="preserve">, the </w:t>
      </w:r>
      <w:r w:rsidR="00591764">
        <w:t>‘</w:t>
      </w:r>
      <w:r w:rsidR="00EC097D" w:rsidRPr="00F51AD5">
        <w:t>offset</w:t>
      </w:r>
      <w:r w:rsidR="00591764">
        <w:t>’</w:t>
      </w:r>
      <w:r w:rsidR="00EC097D" w:rsidRPr="00F51AD5">
        <w:t xml:space="preserve"> of prism data to rail heads</w:t>
      </w:r>
      <w:r w:rsidR="00591764">
        <w:t xml:space="preserve"> and the ‘interpolation’ of the rail alignment</w:t>
      </w:r>
      <w:r w:rsidR="00EC097D" w:rsidRPr="00F51AD5">
        <w:t xml:space="preserve"> is typically skipped </w:t>
      </w:r>
      <w:r w:rsidR="00CA3F95" w:rsidRPr="00F51AD5">
        <w:t>in some off the shelf automated track geometry programs</w:t>
      </w:r>
      <w:r w:rsidR="00C6254B" w:rsidRPr="00F51AD5">
        <w:t>. T</w:t>
      </w:r>
      <w:r w:rsidR="00CA3F95" w:rsidRPr="00F51AD5">
        <w:t xml:space="preserve">his means </w:t>
      </w:r>
      <w:r w:rsidR="00082C03" w:rsidRPr="00F51AD5">
        <w:t xml:space="preserve">curve parameters such as radius, </w:t>
      </w:r>
      <w:r w:rsidR="00C46CD2" w:rsidRPr="00F51AD5">
        <w:t xml:space="preserve">line and top </w:t>
      </w:r>
      <w:r w:rsidR="00F51AD5" w:rsidRPr="00F51AD5">
        <w:t>cannot</w:t>
      </w:r>
      <w:r w:rsidR="00C46CD2" w:rsidRPr="00F51AD5">
        <w:t xml:space="preserve"> be accurately computed but </w:t>
      </w:r>
      <w:r w:rsidR="00B21A52" w:rsidRPr="00F51AD5">
        <w:t>further,</w:t>
      </w:r>
      <w:r w:rsidR="00C46CD2" w:rsidRPr="00F51AD5">
        <w:t xml:space="preserve"> </w:t>
      </w:r>
      <w:proofErr w:type="gramStart"/>
      <w:r w:rsidR="0029778F" w:rsidRPr="00F51AD5">
        <w:t>cant</w:t>
      </w:r>
      <w:proofErr w:type="gramEnd"/>
      <w:r w:rsidR="0029778F" w:rsidRPr="00F51AD5">
        <w:t xml:space="preserve"> and</w:t>
      </w:r>
      <w:r w:rsidR="00C76990">
        <w:t>/</w:t>
      </w:r>
      <w:r w:rsidR="0029778F" w:rsidRPr="00F51AD5">
        <w:t xml:space="preserve">or </w:t>
      </w:r>
      <w:r w:rsidRPr="00F51AD5">
        <w:t>gauge</w:t>
      </w:r>
      <w:r w:rsidR="0029778F" w:rsidRPr="00F51AD5">
        <w:t xml:space="preserve"> </w:t>
      </w:r>
      <w:r w:rsidR="00884069" w:rsidRPr="00F51AD5">
        <w:t>parameters are often under or over reported</w:t>
      </w:r>
      <w:r w:rsidR="008E55B2" w:rsidRPr="00F51AD5">
        <w:t xml:space="preserve"> as the data used in computations isn’t referenced </w:t>
      </w:r>
      <w:r w:rsidR="00B21A52" w:rsidRPr="00F51AD5">
        <w:t xml:space="preserve">back </w:t>
      </w:r>
      <w:r w:rsidR="008E55B2" w:rsidRPr="00F51AD5">
        <w:t xml:space="preserve">to the </w:t>
      </w:r>
      <w:r w:rsidRPr="00F51AD5">
        <w:t>rail heads.</w:t>
      </w:r>
    </w:p>
    <w:p w14:paraId="3296FC30" w14:textId="77777777" w:rsidR="00F51AD5" w:rsidRDefault="00F51AD5" w:rsidP="00F51AD5">
      <w:pPr>
        <w:ind w:left="410"/>
      </w:pPr>
    </w:p>
    <w:p w14:paraId="4421FF89" w14:textId="48191C46" w:rsidR="003F3929" w:rsidRDefault="003F3929" w:rsidP="007E155D">
      <w:r>
        <w:br w:type="page"/>
      </w:r>
    </w:p>
    <w:p w14:paraId="748084BA" w14:textId="5D7A9E91" w:rsidR="00F669CA" w:rsidRDefault="00F669CA" w:rsidP="000E4491">
      <w:pPr>
        <w:pStyle w:val="Style1"/>
      </w:pPr>
      <w:bookmarkStart w:id="18" w:name="_Toc37243236"/>
      <w:r>
        <w:lastRenderedPageBreak/>
        <w:t xml:space="preserve">General </w:t>
      </w:r>
      <w:r w:rsidR="00760388">
        <w:t>w</w:t>
      </w:r>
      <w:r>
        <w:t>orkflow</w:t>
      </w:r>
      <w:bookmarkEnd w:id="18"/>
    </w:p>
    <w:p w14:paraId="3923C4F7" w14:textId="56FD83DE" w:rsidR="00D37411" w:rsidRPr="00D37411" w:rsidRDefault="00F669CA" w:rsidP="00D37411">
      <w:r w:rsidRPr="00D37411">
        <w:t xml:space="preserve">As part of the </w:t>
      </w:r>
      <w:r w:rsidR="00D13ABC" w:rsidRPr="00D37411">
        <w:t>a</w:t>
      </w:r>
      <w:r w:rsidRPr="00D37411">
        <w:t xml:space="preserve">utomated </w:t>
      </w:r>
      <w:r w:rsidR="00D13ABC" w:rsidRPr="00D37411">
        <w:t>t</w:t>
      </w:r>
      <w:r w:rsidRPr="00D37411">
        <w:t xml:space="preserve">rack </w:t>
      </w:r>
      <w:r w:rsidR="00D13ABC" w:rsidRPr="00D37411">
        <w:t>g</w:t>
      </w:r>
      <w:r w:rsidRPr="00D37411">
        <w:t xml:space="preserve">eometry routine the following steps are </w:t>
      </w:r>
      <w:r w:rsidR="00D13ABC" w:rsidRPr="00D37411">
        <w:t xml:space="preserve">autonomously </w:t>
      </w:r>
      <w:r w:rsidRPr="00D37411">
        <w:t>executed</w:t>
      </w:r>
      <w:r w:rsidR="00D13ABC" w:rsidRPr="00D37411">
        <w:t xml:space="preserve"> at a fixed schedule</w:t>
      </w:r>
      <w:r w:rsidR="00D37411">
        <w:t xml:space="preserve"> f</w:t>
      </w:r>
      <w:r w:rsidR="00D13ABC" w:rsidRPr="00D37411">
        <w:t>or each track being monitored.</w:t>
      </w:r>
    </w:p>
    <w:p w14:paraId="06E12EE8" w14:textId="076174B8" w:rsidR="00F669CA" w:rsidRPr="00D37411" w:rsidRDefault="00F669CA" w:rsidP="00D37411">
      <w:pPr>
        <w:pStyle w:val="ListParagraph"/>
      </w:pPr>
      <w:r w:rsidRPr="00D37411">
        <w:t>Extract the latest 3D pri</w:t>
      </w:r>
      <w:r w:rsidR="00D13ABC" w:rsidRPr="00D37411">
        <w:t>s</w:t>
      </w:r>
      <w:r w:rsidRPr="00D37411">
        <w:t xml:space="preserve">m </w:t>
      </w:r>
      <w:r w:rsidR="00D13ABC" w:rsidRPr="00D37411">
        <w:t>data</w:t>
      </w:r>
      <w:r w:rsidRPr="00D37411">
        <w:t xml:space="preserve"> from </w:t>
      </w:r>
      <w:r w:rsidR="00D43B0C">
        <w:t>our automated total station control software</w:t>
      </w:r>
      <w:r w:rsidR="00D13ABC" w:rsidRPr="00D37411">
        <w:t>.</w:t>
      </w:r>
    </w:p>
    <w:p w14:paraId="00CB38E1" w14:textId="7D641735" w:rsidR="00D13ABC" w:rsidRPr="00D37411" w:rsidRDefault="00D13ABC" w:rsidP="00D37411">
      <w:pPr>
        <w:pStyle w:val="ListParagraph"/>
      </w:pPr>
      <w:r w:rsidRPr="00D37411">
        <w:t>Sort and group the prism data by chainage and left or right rail.</w:t>
      </w:r>
    </w:p>
    <w:p w14:paraId="64FA082B" w14:textId="20ADFD98" w:rsidR="00D37411" w:rsidRPr="00D37411" w:rsidRDefault="00D37411" w:rsidP="00D37411">
      <w:pPr>
        <w:pStyle w:val="ListParagraph"/>
      </w:pPr>
      <w:r w:rsidRPr="00D37411">
        <w:t>Match the</w:t>
      </w:r>
      <w:r w:rsidR="00D13ABC" w:rsidRPr="00D37411">
        <w:t xml:space="preserve"> known offsets between the </w:t>
      </w:r>
      <w:r w:rsidRPr="00D37411">
        <w:t>reference</w:t>
      </w:r>
      <w:r w:rsidR="00D13ABC" w:rsidRPr="00D37411">
        <w:t xml:space="preserve"> face of the rail and the prism locations</w:t>
      </w:r>
      <w:r w:rsidRPr="00D37411">
        <w:t>.</w:t>
      </w:r>
    </w:p>
    <w:p w14:paraId="07D13FAB" w14:textId="520EE682" w:rsidR="00F669CA" w:rsidRPr="00D37411" w:rsidRDefault="00D37411" w:rsidP="00D37411">
      <w:pPr>
        <w:pStyle w:val="ListParagraph"/>
      </w:pPr>
      <w:r w:rsidRPr="00D37411">
        <w:t>C</w:t>
      </w:r>
      <w:r w:rsidR="00F669CA" w:rsidRPr="00F669CA">
        <w:t>ompute a 'live' rail alignment</w:t>
      </w:r>
      <w:r w:rsidRPr="00D37411">
        <w:t xml:space="preserve"> by applying the offset values to the prism data.</w:t>
      </w:r>
    </w:p>
    <w:p w14:paraId="7541F236" w14:textId="33C6FB3F" w:rsidR="00D13ABC" w:rsidRPr="00F669CA" w:rsidRDefault="00D13ABC" w:rsidP="00D37411">
      <w:pPr>
        <w:pStyle w:val="ListParagraph"/>
      </w:pPr>
      <w:r w:rsidRPr="00D37411">
        <w:t xml:space="preserve">Interpolate </w:t>
      </w:r>
      <w:r w:rsidR="00D37411" w:rsidRPr="00D37411">
        <w:t xml:space="preserve">a detailed </w:t>
      </w:r>
      <w:r w:rsidRPr="00D37411">
        <w:t>rail alignment at equally spaced intervals along the track.</w:t>
      </w:r>
    </w:p>
    <w:p w14:paraId="02D8BEA0" w14:textId="5BF3E6A7" w:rsidR="002C1606" w:rsidRDefault="00F669CA" w:rsidP="0056621A">
      <w:pPr>
        <w:pStyle w:val="ListParagraph"/>
      </w:pPr>
      <w:r w:rsidRPr="00F669CA">
        <w:t>Compute a 'live' set of track geometry parameters.</w:t>
      </w:r>
    </w:p>
    <w:p w14:paraId="6AF9043E" w14:textId="6D2B343A" w:rsidR="00232A7D" w:rsidRDefault="009F528E" w:rsidP="00232A7D">
      <w:pPr>
        <w:pStyle w:val="ListParagraph"/>
      </w:pPr>
      <w:r>
        <w:t xml:space="preserve">Compare the </w:t>
      </w:r>
      <w:r w:rsidR="00EB6082">
        <w:t>‘</w:t>
      </w:r>
      <w:r>
        <w:t>live</w:t>
      </w:r>
      <w:r w:rsidR="00EB6082">
        <w:t>’</w:t>
      </w:r>
      <w:r>
        <w:t xml:space="preserve"> </w:t>
      </w:r>
      <w:r w:rsidR="00DB0119">
        <w:t xml:space="preserve">track geometry parameters back to the intended </w:t>
      </w:r>
      <w:r w:rsidR="00C1287B">
        <w:t>track design</w:t>
      </w:r>
      <w:r w:rsidR="00232A7D">
        <w:t>.</w:t>
      </w:r>
    </w:p>
    <w:p w14:paraId="5D4B7E70" w14:textId="2DF1289A" w:rsidR="0056621A" w:rsidRDefault="0056621A" w:rsidP="0056621A">
      <w:pPr>
        <w:pStyle w:val="ListParagraph"/>
        <w:numPr>
          <w:ilvl w:val="0"/>
          <w:numId w:val="0"/>
        </w:numPr>
        <w:ind w:left="720"/>
      </w:pPr>
    </w:p>
    <w:p w14:paraId="1E32C62E" w14:textId="5C776C28" w:rsidR="0056621A" w:rsidRDefault="0056621A" w:rsidP="0056621A">
      <w:pPr>
        <w:pStyle w:val="ListParagraph"/>
        <w:numPr>
          <w:ilvl w:val="0"/>
          <w:numId w:val="0"/>
        </w:numPr>
        <w:ind w:left="720"/>
      </w:pPr>
    </w:p>
    <w:p w14:paraId="65ADBB7C" w14:textId="6C7D20E2" w:rsidR="002C1606" w:rsidRDefault="00252AB7">
      <w:pPr>
        <w:spacing w:after="0" w:afterAutospacing="0"/>
        <w:jc w:val="left"/>
      </w:pPr>
      <w:r>
        <w:rPr>
          <w:noProof/>
        </w:rPr>
        <mc:AlternateContent>
          <mc:Choice Requires="wpg">
            <w:drawing>
              <wp:anchor distT="0" distB="0" distL="114300" distR="114300" simplePos="0" relativeHeight="251658241" behindDoc="0" locked="0" layoutInCell="1" allowOverlap="1" wp14:anchorId="613E9E3F" wp14:editId="41CDA9B4">
                <wp:simplePos x="0" y="0"/>
                <wp:positionH relativeFrom="margin">
                  <wp:posOffset>282575</wp:posOffset>
                </wp:positionH>
                <wp:positionV relativeFrom="paragraph">
                  <wp:posOffset>40478</wp:posOffset>
                </wp:positionV>
                <wp:extent cx="5566294" cy="6637699"/>
                <wp:effectExtent l="57150" t="38100" r="15875" b="48895"/>
                <wp:wrapNone/>
                <wp:docPr id="236" name="Group 236"/>
                <wp:cNvGraphicFramePr/>
                <a:graphic xmlns:a="http://schemas.openxmlformats.org/drawingml/2006/main">
                  <a:graphicData uri="http://schemas.microsoft.com/office/word/2010/wordprocessingGroup">
                    <wpg:wgp>
                      <wpg:cNvGrpSpPr/>
                      <wpg:grpSpPr>
                        <a:xfrm>
                          <a:off x="0" y="0"/>
                          <a:ext cx="5566294" cy="6637699"/>
                          <a:chOff x="-10632" y="0"/>
                          <a:chExt cx="5591196" cy="6666230"/>
                        </a:xfrm>
                      </wpg:grpSpPr>
                      <wpg:grpSp>
                        <wpg:cNvPr id="235" name="Group 235"/>
                        <wpg:cNvGrpSpPr/>
                        <wpg:grpSpPr>
                          <a:xfrm>
                            <a:off x="9525" y="0"/>
                            <a:ext cx="5549903" cy="1504315"/>
                            <a:chOff x="0" y="0"/>
                            <a:chExt cx="7976886" cy="2159635"/>
                          </a:xfrm>
                        </wpg:grpSpPr>
                        <wps:wsp>
                          <wps:cNvPr id="14" name="Rectangle 13">
                            <a:extLst>
                              <a:ext uri="{FF2B5EF4-FFF2-40B4-BE49-F238E27FC236}">
                                <a16:creationId xmlns:a16="http://schemas.microsoft.com/office/drawing/2014/main" id="{58F6FF45-9EF1-4714-BF1D-4502D740FA45}"/>
                              </a:ext>
                            </a:extLst>
                          </wps:cNvPr>
                          <wps:cNvSpPr/>
                          <wps:spPr>
                            <a:xfrm>
                              <a:off x="1476178" y="218894"/>
                              <a:ext cx="6500708" cy="1860572"/>
                            </a:xfrm>
                            <a:prstGeom prst="rect">
                              <a:avLst/>
                            </a:prstGeom>
                            <a:solidFill>
                              <a:sysClr val="window" lastClr="FFFFFF"/>
                            </a:solidFill>
                            <a:ln w="19050" cap="flat" cmpd="sng" algn="ctr">
                              <a:solidFill>
                                <a:sysClr val="window" lastClr="FFFFFF">
                                  <a:lumMod val="85000"/>
                                </a:sysClr>
                              </a:solidFill>
                              <a:prstDash val="sysDash"/>
                              <a:miter lim="800000"/>
                            </a:ln>
                            <a:effectLst/>
                          </wps:spPr>
                          <wps:txbx>
                            <w:txbxContent>
                              <w:p w14:paraId="7DBACEBF" w14:textId="77777777" w:rsidR="008E2826" w:rsidRDefault="008E2826" w:rsidP="00FC561E">
                                <w:pPr>
                                  <w:jc w:val="center"/>
                                  <w:rPr>
                                    <w:sz w:val="24"/>
                                    <w:szCs w:val="24"/>
                                  </w:rPr>
                                </w:pPr>
                                <w:r>
                                  <w:rPr>
                                    <w:rFonts w:ascii="Segoe UI Semibold" w:eastAsia="+mn-ea" w:hAnsi="Segoe UI Semibold" w:cs="+mn-cs"/>
                                    <w:color w:val="404040"/>
                                    <w:kern w:val="24"/>
                                    <w:sz w:val="16"/>
                                    <w:szCs w:val="16"/>
                                  </w:rPr>
                                  <w:t xml:space="preserve">A network of automated monitoring systems observing </w:t>
                                </w:r>
                                <w:proofErr w:type="gramStart"/>
                                <w:r>
                                  <w:rPr>
                                    <w:rFonts w:ascii="Segoe UI Semibold" w:eastAsia="+mn-ea" w:hAnsi="Segoe UI Semibold" w:cs="+mn-cs"/>
                                    <w:color w:val="404040"/>
                                    <w:kern w:val="24"/>
                                    <w:sz w:val="16"/>
                                    <w:szCs w:val="16"/>
                                  </w:rPr>
                                  <w:t>X,Y</w:t>
                                </w:r>
                                <w:proofErr w:type="gramEnd"/>
                                <w:r>
                                  <w:rPr>
                                    <w:rFonts w:ascii="Segoe UI Semibold" w:eastAsia="+mn-ea" w:hAnsi="Segoe UI Semibold" w:cs="+mn-cs"/>
                                    <w:color w:val="404040"/>
                                    <w:kern w:val="24"/>
                                    <w:sz w:val="16"/>
                                    <w:szCs w:val="16"/>
                                  </w:rPr>
                                  <w:t>,Z location of optical prisms mounted directly onto the full length of the running rail.</w:t>
                                </w:r>
                              </w:p>
                              <w:p w14:paraId="029A7272" w14:textId="781839AF" w:rsidR="008E2826" w:rsidRDefault="008E2826" w:rsidP="00FC561E">
                                <w:pPr>
                                  <w:jc w:val="center"/>
                                </w:pPr>
                                <w:r>
                                  <w:rPr>
                                    <w:rFonts w:eastAsia="+mn-ea" w:cs="+mn-cs"/>
                                    <w:i/>
                                    <w:iCs/>
                                    <w:color w:val="404040"/>
                                    <w:kern w:val="24"/>
                                    <w:sz w:val="16"/>
                                    <w:szCs w:val="16"/>
                                  </w:rPr>
                                  <w:t>Prisms are required on both left and right rails with spacing along the track to allow adequate calculation quality for resultant geometry parameters (particularly on curved sections prism spacing is important).</w:t>
                                </w:r>
                              </w:p>
                            </w:txbxContent>
                          </wps:txbx>
                          <wps:bodyPr rot="0" spcFirstLastPara="0" vertOverflow="clip" horzOverflow="clip" vert="horz" wrap="square" lIns="648000" tIns="252000" rIns="108000" bIns="45720" numCol="1" spcCol="0" rtlCol="0" fromWordArt="0" anchor="t" anchorCtr="0" forceAA="0" compatLnSpc="1">
                            <a:prstTxWarp prst="textNoShape">
                              <a:avLst/>
                            </a:prstTxWarp>
                            <a:noAutofit/>
                          </wps:bodyPr>
                        </wps:wsp>
                        <pic:pic xmlns:pic="http://schemas.openxmlformats.org/drawingml/2006/picture">
                          <pic:nvPicPr>
                            <pic:cNvPr id="6" name="Picture 5" descr="A picture containing table, bed&#10;&#10;Description automatically generated">
                              <a:extLst>
                                <a:ext uri="{FF2B5EF4-FFF2-40B4-BE49-F238E27FC236}">
                                  <a16:creationId xmlns:a16="http://schemas.microsoft.com/office/drawing/2014/main" id="{18301A0E-35CC-42B4-84EE-B7864970DDA3}"/>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538" t="379" r="38950" b="2667"/>
                            <a:stretch/>
                          </pic:blipFill>
                          <pic:spPr>
                            <a:xfrm>
                              <a:off x="0" y="0"/>
                              <a:ext cx="2177415" cy="2159635"/>
                            </a:xfrm>
                            <a:prstGeom prst="flowChartConnector">
                              <a:avLst/>
                            </a:prstGeom>
                            <a:ln w="22225">
                              <a:solidFill>
                                <a:sysClr val="window" lastClr="FFFFFF">
                                  <a:lumMod val="95000"/>
                                </a:sysClr>
                              </a:solidFill>
                            </a:ln>
                            <a:effectLst>
                              <a:outerShdw blurRad="12700" dist="38100" dir="9600000" algn="tl" rotWithShape="0">
                                <a:prstClr val="black">
                                  <a:alpha val="40000"/>
                                </a:prstClr>
                              </a:outerShdw>
                            </a:effectLst>
                          </pic:spPr>
                        </pic:pic>
                        <wps:wsp>
                          <wps:cNvPr id="15" name="Rectangle 14">
                            <a:extLst>
                              <a:ext uri="{FF2B5EF4-FFF2-40B4-BE49-F238E27FC236}">
                                <a16:creationId xmlns:a16="http://schemas.microsoft.com/office/drawing/2014/main" id="{CE3FD5E2-A53B-4E19-B939-4687C80B8D3E}"/>
                              </a:ext>
                            </a:extLst>
                          </wps:cNvPr>
                          <wps:cNvSpPr/>
                          <wps:spPr>
                            <a:xfrm>
                              <a:off x="4113586" y="3"/>
                              <a:ext cx="1808607" cy="413400"/>
                            </a:xfrm>
                            <a:prstGeom prst="rect">
                              <a:avLst/>
                            </a:prstGeom>
                            <a:solidFill>
                              <a:srgbClr val="243C74"/>
                            </a:solidFill>
                            <a:ln w="19050" cap="flat" cmpd="sng" algn="ctr">
                              <a:solidFill>
                                <a:sysClr val="window" lastClr="FFFFFF"/>
                              </a:solidFill>
                              <a:prstDash val="solid"/>
                              <a:miter lim="800000"/>
                            </a:ln>
                            <a:effectLst/>
                          </wps:spPr>
                          <wps:txbx>
                            <w:txbxContent>
                              <w:p w14:paraId="7A253908"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1. Observe</w:t>
                                </w:r>
                              </w:p>
                            </w:txbxContent>
                          </wps:txbx>
                          <wps:bodyPr vertOverflow="clip" horzOverflow="clip" lIns="36000" tIns="36000" rIns="36000" rtlCol="0" anchor="ctr" anchorCtr="0"/>
                        </wps:wsp>
                        <wps:wsp>
                          <wps:cNvPr id="63" name="Oval 62">
                            <a:extLst>
                              <a:ext uri="{FF2B5EF4-FFF2-40B4-BE49-F238E27FC236}">
                                <a16:creationId xmlns:a16="http://schemas.microsoft.com/office/drawing/2014/main" id="{FB55B53F-683C-4E35-8289-A9AB52CC3AA0}"/>
                              </a:ext>
                            </a:extLst>
                          </wps:cNvPr>
                          <wps:cNvSpPr/>
                          <wps:spPr>
                            <a:xfrm>
                              <a:off x="1038225" y="1038225"/>
                              <a:ext cx="466686" cy="470542"/>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68" name="Oval 67">
                            <a:extLst>
                              <a:ext uri="{FF2B5EF4-FFF2-40B4-BE49-F238E27FC236}">
                                <a16:creationId xmlns:a16="http://schemas.microsoft.com/office/drawing/2014/main" id="{74985D8D-A69C-44E9-AC0F-C5F4205C9472}"/>
                              </a:ext>
                            </a:extLst>
                          </wps:cNvPr>
                          <wps:cNvSpPr/>
                          <wps:spPr>
                            <a:xfrm>
                              <a:off x="514350" y="295275"/>
                              <a:ext cx="198852" cy="200495"/>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g:grpSp>
                      <wpg:grpSp>
                        <wpg:cNvPr id="232" name="Group 232"/>
                        <wpg:cNvGrpSpPr/>
                        <wpg:grpSpPr>
                          <a:xfrm>
                            <a:off x="-10632" y="1714500"/>
                            <a:ext cx="5591196" cy="1503680"/>
                            <a:chOff x="-46154" y="0"/>
                            <a:chExt cx="8023632" cy="2159635"/>
                          </a:xfrm>
                        </wpg:grpSpPr>
                        <wps:wsp>
                          <wps:cNvPr id="18" name="Rectangle 17">
                            <a:extLst>
                              <a:ext uri="{FF2B5EF4-FFF2-40B4-BE49-F238E27FC236}">
                                <a16:creationId xmlns:a16="http://schemas.microsoft.com/office/drawing/2014/main" id="{F6027455-29F1-42B2-BBCE-63AB93D27F15}"/>
                              </a:ext>
                            </a:extLst>
                          </wps:cNvPr>
                          <wps:cNvSpPr/>
                          <wps:spPr>
                            <a:xfrm>
                              <a:off x="1364932" y="218842"/>
                              <a:ext cx="6612546" cy="1861358"/>
                            </a:xfrm>
                            <a:prstGeom prst="rect">
                              <a:avLst/>
                            </a:prstGeom>
                            <a:solidFill>
                              <a:sysClr val="window" lastClr="FFFFFF"/>
                            </a:solidFill>
                            <a:ln w="19050" cap="flat" cmpd="sng" algn="ctr">
                              <a:solidFill>
                                <a:sysClr val="window" lastClr="FFFFFF">
                                  <a:lumMod val="85000"/>
                                </a:sysClr>
                              </a:solidFill>
                              <a:prstDash val="sysDash"/>
                              <a:miter lim="800000"/>
                            </a:ln>
                            <a:effectLst/>
                          </wps:spPr>
                          <wps:txbx>
                            <w:txbxContent>
                              <w:p w14:paraId="6EC6B01E" w14:textId="77777777" w:rsidR="008E2826" w:rsidRDefault="008E2826" w:rsidP="00FC561E">
                                <w:pPr>
                                  <w:jc w:val="center"/>
                                  <w:rPr>
                                    <w:sz w:val="24"/>
                                    <w:szCs w:val="24"/>
                                  </w:rPr>
                                </w:pPr>
                                <w:r>
                                  <w:rPr>
                                    <w:rFonts w:ascii="Segoe UI Semibold" w:eastAsia="+mn-ea" w:hAnsi="Segoe UI Semibold" w:cs="+mn-cs"/>
                                    <w:color w:val="404040"/>
                                    <w:kern w:val="24"/>
                                    <w:sz w:val="16"/>
                                    <w:szCs w:val="16"/>
                                  </w:rPr>
                                  <w:t>Each new set of prism data captured is offset onto the running edge of the track in ‘near-real time’.</w:t>
                                </w:r>
                              </w:p>
                              <w:p w14:paraId="575F5134" w14:textId="1C4E8FE6" w:rsidR="008E2826" w:rsidRDefault="008E2826" w:rsidP="00FC561E">
                                <w:pPr>
                                  <w:jc w:val="center"/>
                                </w:pPr>
                                <w:r>
                                  <w:rPr>
                                    <w:rFonts w:eastAsia="+mn-ea" w:cs="+mn-cs"/>
                                    <w:i/>
                                    <w:iCs/>
                                    <w:color w:val="404040"/>
                                    <w:kern w:val="24"/>
                                    <w:sz w:val="16"/>
                                    <w:szCs w:val="16"/>
                                  </w:rPr>
                                  <w:t>With reference to an accurately captured rail alignment (i.e. via trolley survey). The 1D offset, 2D offset and chainage relationship between each rail prism and the running edge of the track can be generated and applied.</w:t>
                                </w:r>
                              </w:p>
                            </w:txbxContent>
                          </wps:txbx>
                          <wps:bodyPr rot="0" spcFirstLastPara="0" vertOverflow="clip" horzOverflow="clip" vert="horz" wrap="square" lIns="648000" tIns="288000" rIns="108000" bIns="45720" numCol="1" spcCol="0" rtlCol="0" fromWordArt="0" anchor="t" anchorCtr="0" forceAA="0" compatLnSpc="1">
                            <a:prstTxWarp prst="textNoShape">
                              <a:avLst/>
                            </a:prstTxWarp>
                            <a:noAutofit/>
                          </wps:bodyPr>
                        </wps:wsp>
                        <pic:pic xmlns:pic="http://schemas.openxmlformats.org/drawingml/2006/picture">
                          <pic:nvPicPr>
                            <pic:cNvPr id="231" name="Picture 3" descr="A picture containing photo, toy, box, ramp&#10;&#10;Description automatically generated">
                              <a:extLst>
                                <a:ext uri="{FF2B5EF4-FFF2-40B4-BE49-F238E27FC236}">
                                  <a16:creationId xmlns:a16="http://schemas.microsoft.com/office/drawing/2014/main" id="{77654AA7-E542-4A7A-8B79-8F7906E04E9C}"/>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6814" t="1961" r="17803" b="558"/>
                            <a:stretch/>
                          </pic:blipFill>
                          <pic:spPr>
                            <a:xfrm>
                              <a:off x="0" y="0"/>
                              <a:ext cx="2160905" cy="2159635"/>
                            </a:xfrm>
                            <a:prstGeom prst="flowChartConnector">
                              <a:avLst/>
                            </a:prstGeom>
                            <a:ln w="22225">
                              <a:solidFill>
                                <a:sysClr val="window" lastClr="FFFFFF">
                                  <a:lumMod val="95000"/>
                                </a:sysClr>
                              </a:solidFill>
                            </a:ln>
                            <a:effectLst>
                              <a:outerShdw blurRad="12700" dist="38100" dir="9600000" algn="tl" rotWithShape="0">
                                <a:prstClr val="black">
                                  <a:alpha val="40000"/>
                                </a:prstClr>
                              </a:outerShdw>
                            </a:effectLst>
                          </pic:spPr>
                        </pic:pic>
                        <wps:wsp>
                          <wps:cNvPr id="230" name="Rectangle 20"/>
                          <wps:cNvSpPr/>
                          <wps:spPr>
                            <a:xfrm>
                              <a:off x="4088745" y="17"/>
                              <a:ext cx="1808118" cy="413486"/>
                            </a:xfrm>
                            <a:prstGeom prst="rect">
                              <a:avLst/>
                            </a:prstGeom>
                            <a:solidFill>
                              <a:srgbClr val="243C74"/>
                            </a:solidFill>
                            <a:ln w="19050" cap="flat" cmpd="sng" algn="ctr">
                              <a:solidFill>
                                <a:sysClr val="window" lastClr="FFFFFF"/>
                              </a:solidFill>
                              <a:prstDash val="solid"/>
                              <a:miter lim="800000"/>
                            </a:ln>
                            <a:effectLst/>
                          </wps:spPr>
                          <wps:txbx>
                            <w:txbxContent>
                              <w:p w14:paraId="7EBB1DB7"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2. Offset</w:t>
                                </w:r>
                              </w:p>
                            </w:txbxContent>
                          </wps:txbx>
                          <wps:bodyPr vertOverflow="clip" horzOverflow="clip" lIns="36000" tIns="36000" rIns="36000" rtlCol="0" anchor="ctr" anchorCtr="0"/>
                        </wps:wsp>
                        <wps:wsp>
                          <wps:cNvPr id="24" name="TextBox 23">
                            <a:extLst>
                              <a:ext uri="{FF2B5EF4-FFF2-40B4-BE49-F238E27FC236}">
                                <a16:creationId xmlns:a16="http://schemas.microsoft.com/office/drawing/2014/main" id="{32531138-302F-41DF-84FA-B42472CEFA8D}"/>
                              </a:ext>
                            </a:extLst>
                          </wps:cNvPr>
                          <wps:cNvSpPr txBox="1"/>
                          <wps:spPr>
                            <a:xfrm rot="20936917">
                              <a:off x="680845" y="223327"/>
                              <a:ext cx="947005" cy="405130"/>
                            </a:xfrm>
                            <a:prstGeom prst="rect">
                              <a:avLst/>
                            </a:prstGeom>
                            <a:noFill/>
                          </wps:spPr>
                          <wps:txbx>
                            <w:txbxContent>
                              <w:p w14:paraId="6B6FEFE9" w14:textId="77777777" w:rsidR="008E2826" w:rsidRDefault="008E2826" w:rsidP="00FC561E">
                                <w:pPr>
                                  <w:rPr>
                                    <w:sz w:val="24"/>
                                    <w:szCs w:val="24"/>
                                  </w:rPr>
                                </w:pPr>
                                <w:r>
                                  <w:rPr>
                                    <w:rFonts w:ascii="Segoe UI Semibold" w:eastAsia="+mn-ea" w:hAnsi="Segoe UI Semibold" w:cs="+mn-cs"/>
                                    <w:i/>
                                    <w:iCs/>
                                    <w:color w:val="243C74"/>
                                    <w:kern w:val="24"/>
                                    <w:sz w:val="16"/>
                                    <w:szCs w:val="16"/>
                                  </w:rPr>
                                  <w:t>2D Offset</w:t>
                                </w:r>
                              </w:p>
                            </w:txbxContent>
                          </wps:txbx>
                          <wps:bodyPr wrap="square" rtlCol="0">
                            <a:noAutofit/>
                          </wps:bodyPr>
                        </wps:wsp>
                        <wps:wsp>
                          <wps:cNvPr id="25" name="TextBox 24">
                            <a:extLst>
                              <a:ext uri="{FF2B5EF4-FFF2-40B4-BE49-F238E27FC236}">
                                <a16:creationId xmlns:a16="http://schemas.microsoft.com/office/drawing/2014/main" id="{7D847C0B-BCBC-420B-9852-1BC673F2BD18}"/>
                              </a:ext>
                            </a:extLst>
                          </wps:cNvPr>
                          <wps:cNvSpPr txBox="1"/>
                          <wps:spPr>
                            <a:xfrm rot="15791320">
                              <a:off x="-258010" y="1015060"/>
                              <a:ext cx="815976" cy="392263"/>
                            </a:xfrm>
                            <a:prstGeom prst="rect">
                              <a:avLst/>
                            </a:prstGeom>
                            <a:noFill/>
                          </wps:spPr>
                          <wps:txbx>
                            <w:txbxContent>
                              <w:p w14:paraId="4053B65B" w14:textId="77777777" w:rsidR="008E2826" w:rsidRDefault="008E2826" w:rsidP="00FC561E">
                                <w:pPr>
                                  <w:rPr>
                                    <w:sz w:val="24"/>
                                    <w:szCs w:val="24"/>
                                  </w:rPr>
                                </w:pPr>
                                <w:r>
                                  <w:rPr>
                                    <w:rFonts w:ascii="Segoe UI Semibold" w:eastAsia="+mn-ea" w:hAnsi="Segoe UI Semibold" w:cs="+mn-cs"/>
                                    <w:i/>
                                    <w:iCs/>
                                    <w:color w:val="243C74"/>
                                    <w:kern w:val="24"/>
                                    <w:sz w:val="16"/>
                                    <w:szCs w:val="16"/>
                                  </w:rPr>
                                  <w:t>1D Offset</w:t>
                                </w:r>
                              </w:p>
                            </w:txbxContent>
                          </wps:txbx>
                          <wps:bodyPr wrap="square" rtlCol="0">
                            <a:noAutofit/>
                          </wps:bodyPr>
                        </wps:wsp>
                        <wps:wsp>
                          <wps:cNvPr id="26" name="TextBox 25">
                            <a:extLst>
                              <a:ext uri="{FF2B5EF4-FFF2-40B4-BE49-F238E27FC236}">
                                <a16:creationId xmlns:a16="http://schemas.microsoft.com/office/drawing/2014/main" id="{ECC2A6EB-95C5-407F-8598-0BBD6BD5701C}"/>
                              </a:ext>
                            </a:extLst>
                          </wps:cNvPr>
                          <wps:cNvSpPr txBox="1"/>
                          <wps:spPr>
                            <a:xfrm>
                              <a:off x="1662640" y="260376"/>
                              <a:ext cx="1001446" cy="405130"/>
                            </a:xfrm>
                            <a:prstGeom prst="rect">
                              <a:avLst/>
                            </a:prstGeom>
                            <a:noFill/>
                          </wps:spPr>
                          <wps:txbx>
                            <w:txbxContent>
                              <w:p w14:paraId="66878C82" w14:textId="77777777" w:rsidR="008E2826" w:rsidRDefault="008E2826" w:rsidP="00FC561E">
                                <w:pPr>
                                  <w:rPr>
                                    <w:sz w:val="24"/>
                                    <w:szCs w:val="24"/>
                                  </w:rPr>
                                </w:pPr>
                                <w:r>
                                  <w:rPr>
                                    <w:rFonts w:ascii="Segoe UI Semibold" w:eastAsia="+mn-ea" w:hAnsi="Segoe UI Semibold" w:cs="+mn-cs"/>
                                    <w:i/>
                                    <w:iCs/>
                                    <w:color w:val="243C74"/>
                                    <w:kern w:val="24"/>
                                    <w:sz w:val="16"/>
                                    <w:szCs w:val="16"/>
                                  </w:rPr>
                                  <w:t>Chainage</w:t>
                                </w:r>
                              </w:p>
                            </w:txbxContent>
                          </wps:txbx>
                          <wps:bodyPr wrap="square" rtlCol="0">
                            <a:noAutofit/>
                          </wps:bodyPr>
                        </wps:wsp>
                        <wps:wsp>
                          <wps:cNvPr id="28" name="Straight Connector 27">
                            <a:extLst>
                              <a:ext uri="{FF2B5EF4-FFF2-40B4-BE49-F238E27FC236}">
                                <a16:creationId xmlns:a16="http://schemas.microsoft.com/office/drawing/2014/main" id="{AE07563F-5AA4-42F2-B709-17DA78485D6B}"/>
                              </a:ext>
                            </a:extLst>
                          </wps:cNvPr>
                          <wps:cNvCnPr>
                            <a:cxnSpLocks/>
                          </wps:cNvCnPr>
                          <wps:spPr>
                            <a:xfrm flipV="1">
                              <a:off x="609600" y="590550"/>
                              <a:ext cx="0" cy="207169"/>
                            </a:xfrm>
                            <a:prstGeom prst="line">
                              <a:avLst/>
                            </a:prstGeom>
                            <a:noFill/>
                            <a:ln w="6350" cap="flat" cmpd="sng" algn="ctr">
                              <a:solidFill>
                                <a:srgbClr val="243C74"/>
                              </a:solidFill>
                              <a:prstDash val="solid"/>
                              <a:miter lim="800000"/>
                            </a:ln>
                            <a:effectLst/>
                          </wps:spPr>
                          <wps:bodyPr/>
                        </wps:wsp>
                        <wps:wsp>
                          <wps:cNvPr id="32" name="Straight Connector 31">
                            <a:extLst>
                              <a:ext uri="{FF2B5EF4-FFF2-40B4-BE49-F238E27FC236}">
                                <a16:creationId xmlns:a16="http://schemas.microsoft.com/office/drawing/2014/main" id="{9224BEAA-E936-4372-B01D-0698470C65B1}"/>
                              </a:ext>
                            </a:extLst>
                          </wps:cNvPr>
                          <wps:cNvCnPr>
                            <a:cxnSpLocks/>
                          </wps:cNvCnPr>
                          <wps:spPr>
                            <a:xfrm flipV="1">
                              <a:off x="1562100" y="390525"/>
                              <a:ext cx="21431" cy="196795"/>
                            </a:xfrm>
                            <a:prstGeom prst="line">
                              <a:avLst/>
                            </a:prstGeom>
                            <a:noFill/>
                            <a:ln w="6350" cap="flat" cmpd="sng" algn="ctr">
                              <a:solidFill>
                                <a:srgbClr val="243C74"/>
                              </a:solidFill>
                              <a:prstDash val="solid"/>
                              <a:miter lim="800000"/>
                            </a:ln>
                            <a:effectLst/>
                          </wps:spPr>
                          <wps:bodyPr/>
                        </wps:wsp>
                        <wps:wsp>
                          <wps:cNvPr id="34" name="Straight Connector 33">
                            <a:extLst>
                              <a:ext uri="{FF2B5EF4-FFF2-40B4-BE49-F238E27FC236}">
                                <a16:creationId xmlns:a16="http://schemas.microsoft.com/office/drawing/2014/main" id="{492B5AAC-E8E2-4970-93C9-D312CA0917D5}"/>
                              </a:ext>
                            </a:extLst>
                          </wps:cNvPr>
                          <wps:cNvCnPr>
                            <a:cxnSpLocks/>
                          </wps:cNvCnPr>
                          <wps:spPr>
                            <a:xfrm flipH="1">
                              <a:off x="609600" y="405460"/>
                              <a:ext cx="978692" cy="196794"/>
                            </a:xfrm>
                            <a:prstGeom prst="line">
                              <a:avLst/>
                            </a:prstGeom>
                            <a:noFill/>
                            <a:ln w="12700" cap="flat" cmpd="sng" algn="ctr">
                              <a:solidFill>
                                <a:srgbClr val="243C74"/>
                              </a:solidFill>
                              <a:prstDash val="solid"/>
                              <a:miter lim="800000"/>
                              <a:headEnd type="oval"/>
                              <a:tailEnd type="oval"/>
                            </a:ln>
                            <a:effectLst/>
                          </wps:spPr>
                          <wps:bodyPr/>
                        </wps:wsp>
                        <wps:wsp>
                          <wps:cNvPr id="37" name="Straight Connector 36">
                            <a:extLst>
                              <a:ext uri="{FF2B5EF4-FFF2-40B4-BE49-F238E27FC236}">
                                <a16:creationId xmlns:a16="http://schemas.microsoft.com/office/drawing/2014/main" id="{34CBB099-B372-403D-9BEE-DA230864782E}"/>
                              </a:ext>
                            </a:extLst>
                          </wps:cNvPr>
                          <wps:cNvCnPr>
                            <a:cxnSpLocks/>
                          </wps:cNvCnPr>
                          <wps:spPr>
                            <a:xfrm flipH="1">
                              <a:off x="200024" y="802158"/>
                              <a:ext cx="409574" cy="90489"/>
                            </a:xfrm>
                            <a:prstGeom prst="line">
                              <a:avLst/>
                            </a:prstGeom>
                            <a:noFill/>
                            <a:ln w="6350" cap="flat" cmpd="sng" algn="ctr">
                              <a:solidFill>
                                <a:srgbClr val="243C74"/>
                              </a:solidFill>
                              <a:prstDash val="solid"/>
                              <a:miter lim="800000"/>
                            </a:ln>
                            <a:effectLst/>
                          </wps:spPr>
                          <wps:bodyPr/>
                        </wps:wsp>
                        <wps:wsp>
                          <wps:cNvPr id="40" name="Straight Connector 39">
                            <a:extLst>
                              <a:ext uri="{FF2B5EF4-FFF2-40B4-BE49-F238E27FC236}">
                                <a16:creationId xmlns:a16="http://schemas.microsoft.com/office/drawing/2014/main" id="{FD539FFA-5544-44D3-8AD1-F6A2D83F9B47}"/>
                              </a:ext>
                            </a:extLst>
                          </wps:cNvPr>
                          <wps:cNvCnPr>
                            <a:cxnSpLocks/>
                          </wps:cNvCnPr>
                          <wps:spPr>
                            <a:xfrm flipH="1">
                              <a:off x="276225" y="1465174"/>
                              <a:ext cx="274148" cy="79874"/>
                            </a:xfrm>
                            <a:prstGeom prst="line">
                              <a:avLst/>
                            </a:prstGeom>
                            <a:noFill/>
                            <a:ln w="6350" cap="flat" cmpd="sng" algn="ctr">
                              <a:solidFill>
                                <a:srgbClr val="243C74"/>
                              </a:solidFill>
                              <a:prstDash val="solid"/>
                              <a:miter lim="800000"/>
                            </a:ln>
                            <a:effectLst/>
                          </wps:spPr>
                          <wps:bodyPr/>
                        </wps:wsp>
                        <wps:wsp>
                          <wps:cNvPr id="42" name="Straight Connector 41">
                            <a:extLst>
                              <a:ext uri="{FF2B5EF4-FFF2-40B4-BE49-F238E27FC236}">
                                <a16:creationId xmlns:a16="http://schemas.microsoft.com/office/drawing/2014/main" id="{7BA966C1-218F-4350-9FE7-198D9DC7745E}"/>
                              </a:ext>
                            </a:extLst>
                          </wps:cNvPr>
                          <wps:cNvCnPr>
                            <a:cxnSpLocks/>
                          </wps:cNvCnPr>
                          <wps:spPr>
                            <a:xfrm>
                              <a:off x="226864" y="906550"/>
                              <a:ext cx="73516" cy="646609"/>
                            </a:xfrm>
                            <a:prstGeom prst="line">
                              <a:avLst/>
                            </a:prstGeom>
                            <a:noFill/>
                            <a:ln w="12700" cap="flat" cmpd="sng" algn="ctr">
                              <a:solidFill>
                                <a:srgbClr val="243C74"/>
                              </a:solidFill>
                              <a:prstDash val="solid"/>
                              <a:miter lim="800000"/>
                              <a:headEnd type="oval"/>
                              <a:tailEnd type="oval"/>
                            </a:ln>
                            <a:effectLst/>
                          </wps:spPr>
                          <wps:bodyPr/>
                        </wps:wsp>
                        <wps:wsp>
                          <wps:cNvPr id="45" name="Straight Connector 44">
                            <a:extLst>
                              <a:ext uri="{FF2B5EF4-FFF2-40B4-BE49-F238E27FC236}">
                                <a16:creationId xmlns:a16="http://schemas.microsoft.com/office/drawing/2014/main" id="{68582B69-0656-4BF7-9FF1-E087190EB3FB}"/>
                              </a:ext>
                            </a:extLst>
                          </wps:cNvPr>
                          <wps:cNvCnPr>
                            <a:cxnSpLocks/>
                          </wps:cNvCnPr>
                          <wps:spPr>
                            <a:xfrm flipH="1">
                              <a:off x="1577416" y="419100"/>
                              <a:ext cx="109777" cy="160110"/>
                            </a:xfrm>
                            <a:prstGeom prst="line">
                              <a:avLst/>
                            </a:prstGeom>
                            <a:noFill/>
                            <a:ln w="6350" cap="flat" cmpd="sng" algn="ctr">
                              <a:solidFill>
                                <a:srgbClr val="243C74"/>
                              </a:solidFill>
                              <a:prstDash val="solid"/>
                              <a:miter lim="800000"/>
                            </a:ln>
                            <a:effectLst/>
                          </wps:spPr>
                          <wps:bodyPr/>
                        </wps:wsp>
                        <wps:wsp>
                          <wps:cNvPr id="47" name="Straight Connector 46">
                            <a:extLst>
                              <a:ext uri="{FF2B5EF4-FFF2-40B4-BE49-F238E27FC236}">
                                <a16:creationId xmlns:a16="http://schemas.microsoft.com/office/drawing/2014/main" id="{DB55F613-5EE6-4BDD-A5E8-8BDAA2BCCCB7}"/>
                              </a:ext>
                            </a:extLst>
                          </wps:cNvPr>
                          <wps:cNvCnPr>
                            <a:cxnSpLocks/>
                          </wps:cNvCnPr>
                          <wps:spPr>
                            <a:xfrm flipH="1">
                              <a:off x="1676400" y="428625"/>
                              <a:ext cx="72000" cy="0"/>
                            </a:xfrm>
                            <a:prstGeom prst="line">
                              <a:avLst/>
                            </a:prstGeom>
                            <a:noFill/>
                            <a:ln w="6350" cap="flat" cmpd="sng" algn="ctr">
                              <a:solidFill>
                                <a:srgbClr val="243C74"/>
                              </a:solidFill>
                              <a:prstDash val="solid"/>
                              <a:miter lim="800000"/>
                            </a:ln>
                            <a:effectLst/>
                          </wps:spPr>
                          <wps:bodyPr/>
                        </wps:wsp>
                      </wpg:grpSp>
                      <wpg:grpSp>
                        <wpg:cNvPr id="233" name="Group 233"/>
                        <wpg:cNvGrpSpPr/>
                        <wpg:grpSpPr>
                          <a:xfrm>
                            <a:off x="9525" y="3438525"/>
                            <a:ext cx="5555800" cy="1499870"/>
                            <a:chOff x="0" y="0"/>
                            <a:chExt cx="7994880" cy="2159635"/>
                          </a:xfrm>
                        </wpg:grpSpPr>
                        <wps:wsp>
                          <wps:cNvPr id="16" name="Rectangle 15">
                            <a:extLst>
                              <a:ext uri="{FF2B5EF4-FFF2-40B4-BE49-F238E27FC236}">
                                <a16:creationId xmlns:a16="http://schemas.microsoft.com/office/drawing/2014/main" id="{52561B0B-5D1E-4080-862A-30C45432DD68}"/>
                              </a:ext>
                            </a:extLst>
                          </wps:cNvPr>
                          <wps:cNvSpPr/>
                          <wps:spPr>
                            <a:xfrm>
                              <a:off x="1364450" y="219012"/>
                              <a:ext cx="6630430" cy="1866086"/>
                            </a:xfrm>
                            <a:prstGeom prst="rect">
                              <a:avLst/>
                            </a:prstGeom>
                            <a:solidFill>
                              <a:sysClr val="window" lastClr="FFFFFF"/>
                            </a:solidFill>
                            <a:ln w="19050" cap="flat" cmpd="sng" algn="ctr">
                              <a:solidFill>
                                <a:sysClr val="window" lastClr="FFFFFF">
                                  <a:lumMod val="85000"/>
                                </a:sysClr>
                              </a:solidFill>
                              <a:prstDash val="sysDash"/>
                              <a:miter lim="800000"/>
                            </a:ln>
                            <a:effectLst/>
                          </wps:spPr>
                          <wps:txbx>
                            <w:txbxContent>
                              <w:p w14:paraId="308C4ADC" w14:textId="45734E52" w:rsidR="008E2826" w:rsidRDefault="008E2826" w:rsidP="00FC561E">
                                <w:pPr>
                                  <w:jc w:val="center"/>
                                  <w:rPr>
                                    <w:sz w:val="24"/>
                                    <w:szCs w:val="24"/>
                                  </w:rPr>
                                </w:pPr>
                                <w:r>
                                  <w:rPr>
                                    <w:rFonts w:ascii="Segoe UI Semibold" w:eastAsia="+mn-ea" w:hAnsi="Segoe UI Semibold" w:cs="+mn-cs"/>
                                    <w:color w:val="404040"/>
                                    <w:kern w:val="24"/>
                                    <w:sz w:val="16"/>
                                    <w:szCs w:val="16"/>
                                  </w:rPr>
                                  <w:t>The ‘live’ offset prism data is then used to determine the ‘live’ alignment of the track with interpolated track nodes at equal chainage intervals.</w:t>
                                </w:r>
                              </w:p>
                              <w:p w14:paraId="1120A6E0" w14:textId="72F17F0A" w:rsidR="008E2826" w:rsidRDefault="008E2826" w:rsidP="00FC561E">
                                <w:pPr>
                                  <w:jc w:val="center"/>
                                </w:pPr>
                                <w:r>
                                  <w:rPr>
                                    <w:rFonts w:eastAsia="+mn-ea" w:cs="+mn-cs"/>
                                    <w:i/>
                                    <w:iCs/>
                                    <w:color w:val="404040"/>
                                    <w:kern w:val="24"/>
                                    <w:sz w:val="16"/>
                                    <w:szCs w:val="16"/>
                                  </w:rPr>
                                  <w:t xml:space="preserve">Interpolation will be based on the latest set of available prism data to ensure that the attained alignment is a true representation of the ‘live’ track condition. </w:t>
                                </w:r>
                              </w:p>
                              <w:p w14:paraId="2CAEA7C2" w14:textId="77777777" w:rsidR="008E2826" w:rsidRDefault="008E2826" w:rsidP="00FC561E">
                                <w:pPr>
                                  <w:jc w:val="center"/>
                                </w:pPr>
                                <w:r>
                                  <w:rPr>
                                    <w:rFonts w:eastAsia="+mn-ea" w:cs="+mn-cs"/>
                                    <w:color w:val="404040"/>
                                    <w:kern w:val="24"/>
                                    <w:sz w:val="16"/>
                                    <w:szCs w:val="16"/>
                                  </w:rPr>
                                  <w:t xml:space="preserve"> </w:t>
                                </w:r>
                              </w:p>
                            </w:txbxContent>
                          </wps:txbx>
                          <wps:bodyPr rot="0" spcFirstLastPara="0" vertOverflow="clip" horzOverflow="clip" vert="horz" wrap="square" lIns="684000" tIns="252000" rIns="108000" bIns="45720" numCol="1" spcCol="0" rtlCol="0" fromWordArt="0" anchor="t" anchorCtr="0" forceAA="0" compatLnSpc="1">
                            <a:prstTxWarp prst="textNoShape">
                              <a:avLst/>
                            </a:prstTxWarp>
                            <a:noAutofit/>
                          </wps:bodyPr>
                        </wps:wsp>
                        <pic:pic xmlns:pic="http://schemas.openxmlformats.org/drawingml/2006/picture">
                          <pic:nvPicPr>
                            <pic:cNvPr id="12" name="Picture 11" descr="A close up of a street&#10;&#10;Description automatically generated">
                              <a:extLst>
                                <a:ext uri="{FF2B5EF4-FFF2-40B4-BE49-F238E27FC236}">
                                  <a16:creationId xmlns:a16="http://schemas.microsoft.com/office/drawing/2014/main" id="{71EFEC70-840D-4A0C-AF2E-0E5C857089D4}"/>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4231" t="788" r="30129" b="1464"/>
                            <a:stretch/>
                          </pic:blipFill>
                          <pic:spPr>
                            <a:xfrm>
                              <a:off x="0" y="0"/>
                              <a:ext cx="2164715" cy="2159635"/>
                            </a:xfrm>
                            <a:prstGeom prst="flowChartConnector">
                              <a:avLst/>
                            </a:prstGeom>
                            <a:ln w="22225">
                              <a:solidFill>
                                <a:sysClr val="window" lastClr="FFFFFF">
                                  <a:lumMod val="95000"/>
                                </a:sysClr>
                              </a:solidFill>
                            </a:ln>
                            <a:effectLst>
                              <a:outerShdw blurRad="12700" dist="38100" dir="9600000" algn="tl" rotWithShape="0">
                                <a:prstClr val="black">
                                  <a:alpha val="40000"/>
                                </a:prstClr>
                              </a:outerShdw>
                            </a:effectLst>
                          </pic:spPr>
                        </pic:pic>
                        <wps:wsp>
                          <wps:cNvPr id="22" name="Rectangle 21">
                            <a:extLst>
                              <a:ext uri="{FF2B5EF4-FFF2-40B4-BE49-F238E27FC236}">
                                <a16:creationId xmlns:a16="http://schemas.microsoft.com/office/drawing/2014/main" id="{E9670136-5AB3-4ED6-9117-BC2F9B4DF3BB}"/>
                              </a:ext>
                            </a:extLst>
                          </wps:cNvPr>
                          <wps:cNvSpPr/>
                          <wps:spPr>
                            <a:xfrm>
                              <a:off x="4117326" y="40088"/>
                              <a:ext cx="1813008" cy="414595"/>
                            </a:xfrm>
                            <a:prstGeom prst="rect">
                              <a:avLst/>
                            </a:prstGeom>
                            <a:solidFill>
                              <a:srgbClr val="243C74"/>
                            </a:solidFill>
                            <a:ln w="19050" cap="flat" cmpd="sng" algn="ctr">
                              <a:solidFill>
                                <a:sysClr val="window" lastClr="FFFFFF"/>
                              </a:solidFill>
                              <a:prstDash val="solid"/>
                              <a:miter lim="800000"/>
                            </a:ln>
                            <a:effectLst/>
                          </wps:spPr>
                          <wps:txbx>
                            <w:txbxContent>
                              <w:p w14:paraId="436682C9"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3. Interpolate</w:t>
                                </w:r>
                              </w:p>
                            </w:txbxContent>
                          </wps:txbx>
                          <wps:bodyPr vertOverflow="clip" horzOverflow="clip" lIns="36000" tIns="36000" rIns="36000" rtlCol="0" anchor="ctr" anchorCtr="0"/>
                        </wps:wsp>
                        <wps:wsp>
                          <wps:cNvPr id="64" name="Oval 63">
                            <a:extLst>
                              <a:ext uri="{FF2B5EF4-FFF2-40B4-BE49-F238E27FC236}">
                                <a16:creationId xmlns:a16="http://schemas.microsoft.com/office/drawing/2014/main" id="{56B5CB84-AF94-4C07-B6AC-8B2B6D07C0D2}"/>
                              </a:ext>
                            </a:extLst>
                          </wps:cNvPr>
                          <wps:cNvSpPr/>
                          <wps:spPr>
                            <a:xfrm>
                              <a:off x="666750" y="1209675"/>
                              <a:ext cx="310952" cy="313522"/>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65" name="Oval 64">
                            <a:extLst>
                              <a:ext uri="{FF2B5EF4-FFF2-40B4-BE49-F238E27FC236}">
                                <a16:creationId xmlns:a16="http://schemas.microsoft.com/office/drawing/2014/main" id="{ADB7898C-4A7E-4A61-80C6-BF6452278BAD}"/>
                              </a:ext>
                            </a:extLst>
                          </wps:cNvPr>
                          <wps:cNvSpPr/>
                          <wps:spPr>
                            <a:xfrm>
                              <a:off x="504825" y="752475"/>
                              <a:ext cx="226512" cy="228384"/>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66" name="Oval 65">
                            <a:extLst>
                              <a:ext uri="{FF2B5EF4-FFF2-40B4-BE49-F238E27FC236}">
                                <a16:creationId xmlns:a16="http://schemas.microsoft.com/office/drawing/2014/main" id="{EA1A4FE2-97C9-4E4B-8253-5073687364CA}"/>
                              </a:ext>
                            </a:extLst>
                          </wps:cNvPr>
                          <wps:cNvSpPr/>
                          <wps:spPr>
                            <a:xfrm>
                              <a:off x="409575" y="542925"/>
                              <a:ext cx="173380" cy="174813"/>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67" name="Oval 66">
                            <a:extLst>
                              <a:ext uri="{FF2B5EF4-FFF2-40B4-BE49-F238E27FC236}">
                                <a16:creationId xmlns:a16="http://schemas.microsoft.com/office/drawing/2014/main" id="{ECAF4631-B25A-4F56-AE1B-5D33F0EF5EAF}"/>
                              </a:ext>
                            </a:extLst>
                          </wps:cNvPr>
                          <wps:cNvSpPr/>
                          <wps:spPr>
                            <a:xfrm>
                              <a:off x="361950" y="381000"/>
                              <a:ext cx="143145" cy="144328"/>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69" name="Oval 68">
                            <a:extLst>
                              <a:ext uri="{FF2B5EF4-FFF2-40B4-BE49-F238E27FC236}">
                                <a16:creationId xmlns:a16="http://schemas.microsoft.com/office/drawing/2014/main" id="{FABDD850-461B-4344-B1C7-DFD32A458EE4}"/>
                              </a:ext>
                            </a:extLst>
                          </wps:cNvPr>
                          <wps:cNvSpPr/>
                          <wps:spPr>
                            <a:xfrm>
                              <a:off x="1272917" y="151632"/>
                              <a:ext cx="120976" cy="12197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71" name="Oval 70">
                            <a:extLst>
                              <a:ext uri="{FF2B5EF4-FFF2-40B4-BE49-F238E27FC236}">
                                <a16:creationId xmlns:a16="http://schemas.microsoft.com/office/drawing/2014/main" id="{B56412CB-EAD2-4D82-B96A-F248D940EC31}"/>
                              </a:ext>
                            </a:extLst>
                          </wps:cNvPr>
                          <wps:cNvSpPr/>
                          <wps:spPr>
                            <a:xfrm>
                              <a:off x="1425318" y="189731"/>
                              <a:ext cx="120976" cy="12197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72" name="Oval 71">
                            <a:extLst>
                              <a:ext uri="{FF2B5EF4-FFF2-40B4-BE49-F238E27FC236}">
                                <a16:creationId xmlns:a16="http://schemas.microsoft.com/office/drawing/2014/main" id="{A85F03FF-F7F2-4420-A735-902C70891F62}"/>
                              </a:ext>
                            </a:extLst>
                          </wps:cNvPr>
                          <wps:cNvSpPr/>
                          <wps:spPr>
                            <a:xfrm>
                              <a:off x="1596768" y="246882"/>
                              <a:ext cx="138799" cy="13994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g:grpSp>
                      <wpg:grpSp>
                        <wpg:cNvPr id="234" name="Group 234"/>
                        <wpg:cNvGrpSpPr/>
                        <wpg:grpSpPr>
                          <a:xfrm>
                            <a:off x="0" y="5133975"/>
                            <a:ext cx="5571764" cy="1532255"/>
                            <a:chOff x="0" y="0"/>
                            <a:chExt cx="7849597" cy="2159635"/>
                          </a:xfrm>
                        </wpg:grpSpPr>
                        <wps:wsp>
                          <wps:cNvPr id="17" name="Rectangle 16">
                            <a:extLst>
                              <a:ext uri="{FF2B5EF4-FFF2-40B4-BE49-F238E27FC236}">
                                <a16:creationId xmlns:a16="http://schemas.microsoft.com/office/drawing/2014/main" id="{48E2298D-0DD4-4370-AF42-6AB3FA29AC73}"/>
                              </a:ext>
                            </a:extLst>
                          </wps:cNvPr>
                          <wps:cNvSpPr/>
                          <wps:spPr>
                            <a:xfrm>
                              <a:off x="1460390" y="218890"/>
                              <a:ext cx="6389207" cy="1826488"/>
                            </a:xfrm>
                            <a:prstGeom prst="rect">
                              <a:avLst/>
                            </a:prstGeom>
                            <a:solidFill>
                              <a:sysClr val="window" lastClr="FFFFFF"/>
                            </a:solidFill>
                            <a:ln w="19050" cap="flat" cmpd="sng" algn="ctr">
                              <a:solidFill>
                                <a:sysClr val="window" lastClr="FFFFFF">
                                  <a:lumMod val="85000"/>
                                </a:sysClr>
                              </a:solidFill>
                              <a:prstDash val="sysDash"/>
                              <a:miter lim="800000"/>
                            </a:ln>
                            <a:effectLst/>
                          </wps:spPr>
                          <wps:txbx>
                            <w:txbxContent>
                              <w:p w14:paraId="6503B9AB" w14:textId="77777777" w:rsidR="008E2826" w:rsidRDefault="008E2826" w:rsidP="00FC561E">
                                <w:pPr>
                                  <w:jc w:val="center"/>
                                  <w:rPr>
                                    <w:sz w:val="24"/>
                                    <w:szCs w:val="24"/>
                                  </w:rPr>
                                </w:pPr>
                                <w:r>
                                  <w:rPr>
                                    <w:rFonts w:ascii="Segoe UI Semibold" w:eastAsia="+mn-ea" w:hAnsi="Segoe UI Semibold" w:cs="+mn-cs"/>
                                    <w:color w:val="404040"/>
                                    <w:kern w:val="24"/>
                                    <w:sz w:val="16"/>
                                    <w:szCs w:val="16"/>
                                  </w:rPr>
                                  <w:t xml:space="preserve">Based on the ‘live’ alignment at each calculation epoch, a ‘live’ set of geometry parameters can be determined. </w:t>
                                </w:r>
                              </w:p>
                              <w:p w14:paraId="479CA2C4" w14:textId="16AB07A4" w:rsidR="008E2826" w:rsidRDefault="008E2826" w:rsidP="00FC561E">
                                <w:pPr>
                                  <w:jc w:val="center"/>
                                </w:pPr>
                                <w:r>
                                  <w:rPr>
                                    <w:rFonts w:eastAsia="+mn-ea" w:cs="+mn-cs"/>
                                    <w:i/>
                                    <w:iCs/>
                                    <w:color w:val="404040"/>
                                    <w:kern w:val="24"/>
                                    <w:sz w:val="16"/>
                                    <w:szCs w:val="16"/>
                                  </w:rPr>
                                  <w:t xml:space="preserve">Attainable parameters, at any given reference length, </w:t>
                                </w:r>
                                <w:proofErr w:type="gramStart"/>
                                <w:r>
                                  <w:rPr>
                                    <w:rFonts w:eastAsia="+mn-ea" w:cs="+mn-cs"/>
                                    <w:i/>
                                    <w:iCs/>
                                    <w:color w:val="404040"/>
                                    <w:kern w:val="24"/>
                                    <w:sz w:val="16"/>
                                    <w:szCs w:val="16"/>
                                  </w:rPr>
                                  <w:t>include:</w:t>
                                </w:r>
                                <w:proofErr w:type="gramEnd"/>
                                <w:r>
                                  <w:rPr>
                                    <w:rFonts w:eastAsia="+mn-ea" w:cs="+mn-cs"/>
                                    <w:i/>
                                    <w:iCs/>
                                    <w:color w:val="404040"/>
                                    <w:kern w:val="24"/>
                                    <w:sz w:val="16"/>
                                    <w:szCs w:val="16"/>
                                  </w:rPr>
                                  <w:t xml:space="preserve">  </w:t>
                                </w:r>
                                <w:r>
                                  <w:rPr>
                                    <w:rFonts w:eastAsia="+mn-ea" w:cs="+mn-cs"/>
                                    <w:b/>
                                    <w:bCs/>
                                    <w:i/>
                                    <w:iCs/>
                                    <w:color w:val="243C74"/>
                                    <w:kern w:val="24"/>
                                    <w:sz w:val="16"/>
                                    <w:szCs w:val="16"/>
                                  </w:rPr>
                                  <w:t>Cant (superelevation), twist, line (horizontal versine), top (vertical versine), gauge, radius and alignment.</w:t>
                                </w:r>
                              </w:p>
                            </w:txbxContent>
                          </wps:txbx>
                          <wps:bodyPr rot="0" spcFirstLastPara="0" vertOverflow="clip" horzOverflow="clip" vert="horz" wrap="square" lIns="648000" tIns="252000" rIns="108000" bIns="45720" numCol="1" spcCol="0" rtlCol="0" fromWordArt="0" anchor="t" anchorCtr="0" forceAA="0" compatLnSpc="1">
                            <a:prstTxWarp prst="textNoShape">
                              <a:avLst/>
                            </a:prstTxWarp>
                            <a:noAutofit/>
                          </wps:bodyPr>
                        </wps:wsp>
                        <pic:pic xmlns:pic="http://schemas.openxmlformats.org/drawingml/2006/picture">
                          <pic:nvPicPr>
                            <pic:cNvPr id="13" name="Picture 12" descr="A picture containing sitting, doing, man, air&#10;&#10;Description automatically generated">
                              <a:extLst>
                                <a:ext uri="{FF2B5EF4-FFF2-40B4-BE49-F238E27FC236}">
                                  <a16:creationId xmlns:a16="http://schemas.microsoft.com/office/drawing/2014/main" id="{73455D10-25FD-48A9-A516-2C771BE7B51A}"/>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33586" t="2519" r="11157"/>
                            <a:stretch/>
                          </pic:blipFill>
                          <pic:spPr>
                            <a:xfrm>
                              <a:off x="0" y="0"/>
                              <a:ext cx="2155825" cy="2159635"/>
                            </a:xfrm>
                            <a:prstGeom prst="flowChartConnector">
                              <a:avLst/>
                            </a:prstGeom>
                            <a:ln w="22225">
                              <a:solidFill>
                                <a:sysClr val="window" lastClr="FFFFFF">
                                  <a:lumMod val="95000"/>
                                </a:sysClr>
                              </a:solidFill>
                            </a:ln>
                            <a:effectLst>
                              <a:outerShdw blurRad="12700" dist="38100" dir="9600000" algn="tl" rotWithShape="0">
                                <a:prstClr val="black">
                                  <a:alpha val="40000"/>
                                </a:prstClr>
                              </a:outerShdw>
                            </a:effectLst>
                          </pic:spPr>
                        </pic:pic>
                        <wps:wsp>
                          <wps:cNvPr id="23" name="Rectangle 22">
                            <a:extLst>
                              <a:ext uri="{FF2B5EF4-FFF2-40B4-BE49-F238E27FC236}">
                                <a16:creationId xmlns:a16="http://schemas.microsoft.com/office/drawing/2014/main" id="{0DF8C268-B9ED-4267-9B08-E89C3A8B7F66}"/>
                              </a:ext>
                            </a:extLst>
                          </wps:cNvPr>
                          <wps:cNvSpPr/>
                          <wps:spPr>
                            <a:xfrm>
                              <a:off x="4044345" y="66674"/>
                              <a:ext cx="1775076" cy="405886"/>
                            </a:xfrm>
                            <a:prstGeom prst="rect">
                              <a:avLst/>
                            </a:prstGeom>
                            <a:solidFill>
                              <a:srgbClr val="243C74"/>
                            </a:solidFill>
                            <a:ln w="19050" cap="flat" cmpd="sng" algn="ctr">
                              <a:solidFill>
                                <a:sysClr val="window" lastClr="FFFFFF"/>
                              </a:solidFill>
                              <a:prstDash val="solid"/>
                              <a:miter lim="800000"/>
                            </a:ln>
                            <a:effectLst/>
                          </wps:spPr>
                          <wps:txbx>
                            <w:txbxContent>
                              <w:p w14:paraId="5F1D270C"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4. Compute</w:t>
                                </w:r>
                              </w:p>
                            </w:txbxContent>
                          </wps:txbx>
                          <wps:bodyPr vertOverflow="clip" horzOverflow="clip" lIns="36000" tIns="36000" rIns="36000" rtlCol="0" anchor="ctr" anchorCtr="0"/>
                        </wps:wsp>
                        <wps:wsp>
                          <wps:cNvPr id="50" name="Straight Connector 49">
                            <a:extLst>
                              <a:ext uri="{FF2B5EF4-FFF2-40B4-BE49-F238E27FC236}">
                                <a16:creationId xmlns:a16="http://schemas.microsoft.com/office/drawing/2014/main" id="{C61A84FD-941A-4958-941F-99008113E9BB}"/>
                              </a:ext>
                            </a:extLst>
                          </wps:cNvPr>
                          <wps:cNvCnPr>
                            <a:cxnSpLocks/>
                          </wps:cNvCnPr>
                          <wps:spPr>
                            <a:xfrm flipV="1">
                              <a:off x="771525" y="476250"/>
                              <a:ext cx="0" cy="207169"/>
                            </a:xfrm>
                            <a:prstGeom prst="line">
                              <a:avLst/>
                            </a:prstGeom>
                            <a:noFill/>
                            <a:ln w="6350" cap="flat" cmpd="sng" algn="ctr">
                              <a:solidFill>
                                <a:srgbClr val="243C74"/>
                              </a:solidFill>
                              <a:prstDash val="solid"/>
                              <a:miter lim="800000"/>
                            </a:ln>
                            <a:effectLst/>
                          </wps:spPr>
                          <wps:bodyPr/>
                        </wps:wsp>
                        <wps:wsp>
                          <wps:cNvPr id="52" name="Straight Connector 51">
                            <a:extLst>
                              <a:ext uri="{FF2B5EF4-FFF2-40B4-BE49-F238E27FC236}">
                                <a16:creationId xmlns:a16="http://schemas.microsoft.com/office/drawing/2014/main" id="{E046C660-71B4-4A32-8DB5-8B363846D2EF}"/>
                              </a:ext>
                            </a:extLst>
                          </wps:cNvPr>
                          <wps:cNvCnPr>
                            <a:cxnSpLocks/>
                          </wps:cNvCnPr>
                          <wps:spPr>
                            <a:xfrm flipH="1">
                              <a:off x="771525" y="469778"/>
                              <a:ext cx="183355" cy="0"/>
                            </a:xfrm>
                            <a:prstGeom prst="line">
                              <a:avLst/>
                            </a:prstGeom>
                            <a:noFill/>
                            <a:ln w="12700" cap="flat" cmpd="sng" algn="ctr">
                              <a:solidFill>
                                <a:srgbClr val="243C74"/>
                              </a:solidFill>
                              <a:prstDash val="solid"/>
                              <a:miter lim="800000"/>
                              <a:headEnd type="oval"/>
                              <a:tailEnd type="oval"/>
                            </a:ln>
                            <a:effectLst/>
                          </wps:spPr>
                          <wps:bodyPr/>
                        </wps:wsp>
                        <wps:wsp>
                          <wps:cNvPr id="53" name="Straight Connector 52">
                            <a:extLst>
                              <a:ext uri="{FF2B5EF4-FFF2-40B4-BE49-F238E27FC236}">
                                <a16:creationId xmlns:a16="http://schemas.microsoft.com/office/drawing/2014/main" id="{20EA4B7D-A08F-4531-96FB-90F4A04E7450}"/>
                              </a:ext>
                            </a:extLst>
                          </wps:cNvPr>
                          <wps:cNvCnPr>
                            <a:cxnSpLocks/>
                          </wps:cNvCnPr>
                          <wps:spPr>
                            <a:xfrm flipV="1">
                              <a:off x="962025" y="476250"/>
                              <a:ext cx="0" cy="207168"/>
                            </a:xfrm>
                            <a:prstGeom prst="line">
                              <a:avLst/>
                            </a:prstGeom>
                            <a:noFill/>
                            <a:ln w="6350" cap="flat" cmpd="sng" algn="ctr">
                              <a:solidFill>
                                <a:srgbClr val="243C74"/>
                              </a:solidFill>
                              <a:prstDash val="solid"/>
                              <a:miter lim="800000"/>
                            </a:ln>
                            <a:effectLst/>
                          </wps:spPr>
                          <wps:bodyPr/>
                        </wps:wsp>
                        <wps:wsp>
                          <wps:cNvPr id="58" name="Straight Connector 57">
                            <a:extLst>
                              <a:ext uri="{FF2B5EF4-FFF2-40B4-BE49-F238E27FC236}">
                                <a16:creationId xmlns:a16="http://schemas.microsoft.com/office/drawing/2014/main" id="{40EFDDBE-AF68-496B-B568-28E59E70D33D}"/>
                              </a:ext>
                            </a:extLst>
                          </wps:cNvPr>
                          <wps:cNvCnPr>
                            <a:cxnSpLocks/>
                          </wps:cNvCnPr>
                          <wps:spPr>
                            <a:xfrm flipV="1">
                              <a:off x="552450" y="521847"/>
                              <a:ext cx="513630" cy="935478"/>
                            </a:xfrm>
                            <a:prstGeom prst="line">
                              <a:avLst/>
                            </a:prstGeom>
                            <a:noFill/>
                            <a:ln w="12700" cap="flat" cmpd="sng" algn="ctr">
                              <a:solidFill>
                                <a:srgbClr val="243C74"/>
                              </a:solidFill>
                              <a:prstDash val="solid"/>
                              <a:miter lim="800000"/>
                            </a:ln>
                            <a:effectLst/>
                          </wps:spPr>
                          <wps:bodyPr/>
                        </wps:wsp>
                        <wps:wsp>
                          <wps:cNvPr id="62" name="TextBox 61">
                            <a:extLst>
                              <a:ext uri="{FF2B5EF4-FFF2-40B4-BE49-F238E27FC236}">
                                <a16:creationId xmlns:a16="http://schemas.microsoft.com/office/drawing/2014/main" id="{E0FEC6B3-7925-4542-9B40-070BAA5FA3A6}"/>
                              </a:ext>
                            </a:extLst>
                          </wps:cNvPr>
                          <wps:cNvSpPr txBox="1"/>
                          <wps:spPr>
                            <a:xfrm>
                              <a:off x="627603" y="145748"/>
                              <a:ext cx="618602" cy="312297"/>
                            </a:xfrm>
                            <a:prstGeom prst="rect">
                              <a:avLst/>
                            </a:prstGeom>
                            <a:noFill/>
                          </wps:spPr>
                          <wps:txbx>
                            <w:txbxContent>
                              <w:p w14:paraId="7C6FDC22" w14:textId="3DA76D94" w:rsidR="008E2826" w:rsidRDefault="008E2826" w:rsidP="00FC561E">
                                <w:pPr>
                                  <w:rPr>
                                    <w:sz w:val="24"/>
                                    <w:szCs w:val="24"/>
                                  </w:rPr>
                                </w:pPr>
                                <w:r>
                                  <w:rPr>
                                    <w:rFonts w:ascii="Segoe UI Semibold" w:eastAsia="+mn-ea" w:hAnsi="Segoe UI Semibold" w:cs="+mn-cs"/>
                                    <w:i/>
                                    <w:iCs/>
                                    <w:color w:val="243C74"/>
                                    <w:kern w:val="24"/>
                                    <w:sz w:val="16"/>
                                    <w:szCs w:val="16"/>
                                  </w:rPr>
                                  <w:t>Line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613E9E3F" id="Group 236" o:spid="_x0000_s1029" style="position:absolute;margin-left:22.25pt;margin-top:3.2pt;width:438.3pt;height:522.65pt;z-index:251658241;mso-position-horizontal-relative:margin;mso-width-relative:margin;mso-height-relative:margin" coordorigin="-106" coordsize="55911,666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">
                <v:group id="Group 235" o:spid="_x0000_s1030" style="position:absolute;left:95;width:55499;height:15043" coordsize="7976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13" o:spid="_x0000_s1031" style="position:absolute;left:14761;top:2188;width:65007;height:18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" fillcolor="window" strokecolor="#d9d9d9" strokeweight="1.5pt">
                    <v:stroke dashstyle="3 1"/>
                    <v:textbox inset="18mm,7mm,3mm">
                      <w:txbxContent>
                        <w:p w14:paraId="7DBACEBF" w14:textId="77777777" w:rsidR="008E2826" w:rsidRDefault="008E2826" w:rsidP="00FC561E">
                          <w:pPr>
                            <w:jc w:val="center"/>
                            <w:rPr>
                              <w:sz w:val="24"/>
                              <w:szCs w:val="24"/>
                            </w:rPr>
                          </w:pPr>
                          <w:r>
                            <w:rPr>
                              <w:rFonts w:ascii="Segoe UI Semibold" w:eastAsia="+mn-ea" w:hAnsi="Segoe UI Semibold" w:cs="+mn-cs"/>
                              <w:color w:val="404040"/>
                              <w:kern w:val="24"/>
                              <w:sz w:val="16"/>
                              <w:szCs w:val="16"/>
                            </w:rPr>
                            <w:t xml:space="preserve">A network of automated monitoring systems observing </w:t>
                          </w:r>
                          <w:proofErr w:type="gramStart"/>
                          <w:r>
                            <w:rPr>
                              <w:rFonts w:ascii="Segoe UI Semibold" w:eastAsia="+mn-ea" w:hAnsi="Segoe UI Semibold" w:cs="+mn-cs"/>
                              <w:color w:val="404040"/>
                              <w:kern w:val="24"/>
                              <w:sz w:val="16"/>
                              <w:szCs w:val="16"/>
                            </w:rPr>
                            <w:t>X,Y</w:t>
                          </w:r>
                          <w:proofErr w:type="gramEnd"/>
                          <w:r>
                            <w:rPr>
                              <w:rFonts w:ascii="Segoe UI Semibold" w:eastAsia="+mn-ea" w:hAnsi="Segoe UI Semibold" w:cs="+mn-cs"/>
                              <w:color w:val="404040"/>
                              <w:kern w:val="24"/>
                              <w:sz w:val="16"/>
                              <w:szCs w:val="16"/>
                            </w:rPr>
                            <w:t>,Z location of optical prisms mounted directly onto the full length of the running rail.</w:t>
                          </w:r>
                        </w:p>
                        <w:p w14:paraId="029A7272" w14:textId="781839AF" w:rsidR="008E2826" w:rsidRDefault="008E2826" w:rsidP="00FC561E">
                          <w:pPr>
                            <w:jc w:val="center"/>
                          </w:pPr>
                          <w:r>
                            <w:rPr>
                              <w:rFonts w:eastAsia="+mn-ea" w:cs="+mn-cs"/>
                              <w:i/>
                              <w:iCs/>
                              <w:color w:val="404040"/>
                              <w:kern w:val="24"/>
                              <w:sz w:val="16"/>
                              <w:szCs w:val="16"/>
                            </w:rPr>
                            <w:t>Prisms are required on both left and right rails with spacing along the track to allow adequate calculation quality for resultant geometry parameters (particularly on curved sections prism spacing is important).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alt="A picture containing table, bed&#10;&#10;Description automatically generated" style="position:absolute;width:2177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" stroked="t" strokecolor="#f2f2f2" strokeweight="1.75pt">
                    <v:imagedata r:id="rId18" o:title="A picture containing table, bed&#10;&#10;Description automatically generated" croptop="248f" cropbottom="1748f" cropleft="3629f" cropright="25526f"/>
                    <v:shadow on="t" color="black" opacity="26214f" origin="-.5,-.5" offset="-.9945mm,.36197mm"/>
                    <v:path arrowok="t"/>
                  </v:shape>
                  <v:rect id="Rectangle 14" o:spid="_x0000_s1033" style="position:absolute;left:41135;width:18086;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" fillcolor="#243c74" strokecolor="window" strokeweight="1.5pt">
                    <v:textbox inset="1mm,1mm,1mm">
                      <w:txbxContent>
                        <w:p w14:paraId="7A253908"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1. Observe</w:t>
                          </w:r>
                        </w:p>
                      </w:txbxContent>
                    </v:textbox>
                  </v:rect>
                  <v:oval id="Oval 62" o:spid="_x0000_s1034" style="position:absolute;left:10382;top:10382;width:4667;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" filled="f" strokecolor="#243c74" strokeweight="1pt">
                    <v:stroke dashstyle="3 1" joinstyle="miter"/>
                    <v:textbox inset="1mm,1mm,1mm"/>
                  </v:oval>
                  <v:oval id="Oval 67" o:spid="_x0000_s1035" style="position:absolute;left:5143;top:2952;width:1989;height:2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" filled="f" strokecolor="#243c74" strokeweight="1pt">
                    <v:stroke dashstyle="3 1" joinstyle="miter"/>
                    <v:textbox inset="1mm,1mm,1mm"/>
                  </v:oval>
                </v:group>
                <v:group id="Group 232" o:spid="_x0000_s1036" style="position:absolute;left:-106;top:17145;width:55911;height:15036" coordorigin="-461" coordsize="80236,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17" o:spid="_x0000_s1037" style="position:absolute;left:13649;top:2188;width:66125;height:18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" fillcolor="window" strokecolor="#d9d9d9" strokeweight="1.5pt">
                    <v:stroke dashstyle="3 1"/>
                    <v:textbox inset="18mm,8mm,3mm">
                      <w:txbxContent>
                        <w:p w14:paraId="6EC6B01E" w14:textId="77777777" w:rsidR="008E2826" w:rsidRDefault="008E2826" w:rsidP="00FC561E">
                          <w:pPr>
                            <w:jc w:val="center"/>
                            <w:rPr>
                              <w:sz w:val="24"/>
                              <w:szCs w:val="24"/>
                            </w:rPr>
                          </w:pPr>
                          <w:r>
                            <w:rPr>
                              <w:rFonts w:ascii="Segoe UI Semibold" w:eastAsia="+mn-ea" w:hAnsi="Segoe UI Semibold" w:cs="+mn-cs"/>
                              <w:color w:val="404040"/>
                              <w:kern w:val="24"/>
                              <w:sz w:val="16"/>
                              <w:szCs w:val="16"/>
                            </w:rPr>
                            <w:t>Each new set of prism data captured is offset onto the running edge of the track in ‘near-real time’.</w:t>
                          </w:r>
                        </w:p>
                        <w:p w14:paraId="575F5134" w14:textId="1C4E8FE6" w:rsidR="008E2826" w:rsidRDefault="008E2826" w:rsidP="00FC561E">
                          <w:pPr>
                            <w:jc w:val="center"/>
                          </w:pPr>
                          <w:r>
                            <w:rPr>
                              <w:rFonts w:eastAsia="+mn-ea" w:cs="+mn-cs"/>
                              <w:i/>
                              <w:iCs/>
                              <w:color w:val="404040"/>
                              <w:kern w:val="24"/>
                              <w:sz w:val="16"/>
                              <w:szCs w:val="16"/>
                            </w:rPr>
                            <w:t>With reference to an accurately captured rail alignment (i.e. via trolley survey). The 1D offset, 2D offset and chainage relationship between each rail prism and the running edge of the track can be generated and applied.</w:t>
                          </w:r>
                        </w:p>
                      </w:txbxContent>
                    </v:textbox>
                  </v:rect>
                  <v:shape id="Picture 3" o:spid="_x0000_s1038" type="#_x0000_t75" alt="A picture containing photo, toy, box, ramp&#10;&#10;Description automatically generated" style="position:absolute;width:21609;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" stroked="t" strokecolor="#f2f2f2" strokeweight="1.75pt">
                    <v:imagedata r:id="rId19" o:title="A picture containing photo, toy, box, ramp&#10;&#10;Description automatically generated" croptop="1285f" cropbottom="366f" cropleft="17573f" cropright="11667f"/>
                    <v:shadow on="t" color="black" opacity="26214f" origin="-.5,-.5" offset="-.9945mm,.36197mm"/>
                    <v:path arrowok="t"/>
                  </v:shape>
                  <v:rect id="Rectangle 20" o:spid="_x0000_s1039" style="position:absolute;left:40887;width:18081;height:4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" fillcolor="#243c74" strokecolor="window" strokeweight="1.5pt">
                    <v:textbox inset="1mm,1mm,1mm">
                      <w:txbxContent>
                        <w:p w14:paraId="7EBB1DB7"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2. Offset</w:t>
                          </w:r>
                        </w:p>
                      </w:txbxContent>
                    </v:textbox>
                  </v:rect>
                  <v:shapetype id="_x0000_t202" coordsize="21600,21600" o:spt="202" path="m,l,21600r21600,l21600,xe">
                    <v:stroke joinstyle="miter"/>
                    <v:path gradientshapeok="t" o:connecttype="rect"/>
                  </v:shapetype>
                  <v:shape id="TextBox 23" o:spid="_x0000_s1040" type="#_x0000_t202" style="position:absolute;left:6808;top:2233;width:9470;height:4051;rotation:-7242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" filled="f" stroked="f">
                    <v:textbox>
                      <w:txbxContent>
                        <w:p w14:paraId="6B6FEFE9" w14:textId="77777777" w:rsidR="008E2826" w:rsidRDefault="008E2826" w:rsidP="00FC561E">
                          <w:pPr>
                            <w:rPr>
                              <w:sz w:val="24"/>
                              <w:szCs w:val="24"/>
                            </w:rPr>
                          </w:pPr>
                          <w:r>
                            <w:rPr>
                              <w:rFonts w:ascii="Segoe UI Semibold" w:eastAsia="+mn-ea" w:hAnsi="Segoe UI Semibold" w:cs="+mn-cs"/>
                              <w:i/>
                              <w:iCs/>
                              <w:color w:val="243C74"/>
                              <w:kern w:val="24"/>
                              <w:sz w:val="16"/>
                              <w:szCs w:val="16"/>
                            </w:rPr>
                            <w:t>2D Offset</w:t>
                          </w:r>
                        </w:p>
                      </w:txbxContent>
                    </v:textbox>
                  </v:shape>
                  <v:shape id="TextBox 24" o:spid="_x0000_s1041" type="#_x0000_t202" style="position:absolute;left:-2580;top:10151;width:8159;height:3922;rotation:-63446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" filled="f" stroked="f">
                    <v:textbox>
                      <w:txbxContent>
                        <w:p w14:paraId="4053B65B" w14:textId="77777777" w:rsidR="008E2826" w:rsidRDefault="008E2826" w:rsidP="00FC561E">
                          <w:pPr>
                            <w:rPr>
                              <w:sz w:val="24"/>
                              <w:szCs w:val="24"/>
                            </w:rPr>
                          </w:pPr>
                          <w:r>
                            <w:rPr>
                              <w:rFonts w:ascii="Segoe UI Semibold" w:eastAsia="+mn-ea" w:hAnsi="Segoe UI Semibold" w:cs="+mn-cs"/>
                              <w:i/>
                              <w:iCs/>
                              <w:color w:val="243C74"/>
                              <w:kern w:val="24"/>
                              <w:sz w:val="16"/>
                              <w:szCs w:val="16"/>
                            </w:rPr>
                            <w:t>1D Offset</w:t>
                          </w:r>
                        </w:p>
                      </w:txbxContent>
                    </v:textbox>
                  </v:shape>
                  <v:shape id="TextBox 25" o:spid="_x0000_s1042" type="#_x0000_t202" style="position:absolute;left:16626;top:2603;width:1001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6878C82" w14:textId="77777777" w:rsidR="008E2826" w:rsidRDefault="008E2826" w:rsidP="00FC561E">
                          <w:pPr>
                            <w:rPr>
                              <w:sz w:val="24"/>
                              <w:szCs w:val="24"/>
                            </w:rPr>
                          </w:pPr>
                          <w:r>
                            <w:rPr>
                              <w:rFonts w:ascii="Segoe UI Semibold" w:eastAsia="+mn-ea" w:hAnsi="Segoe UI Semibold" w:cs="+mn-cs"/>
                              <w:i/>
                              <w:iCs/>
                              <w:color w:val="243C74"/>
                              <w:kern w:val="24"/>
                              <w:sz w:val="16"/>
                              <w:szCs w:val="16"/>
                            </w:rPr>
                            <w:t>Chainage</w:t>
                          </w:r>
                        </w:p>
                      </w:txbxContent>
                    </v:textbox>
                  </v:shape>
                  <v:line id="Straight Connector 27" o:spid="_x0000_s1043" style="position:absolute;flip:y;visibility:visible;mso-wrap-style:square" from="6096,5905" to="6096,7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" strokecolor="#243c74" strokeweight=".5pt">
                    <v:stroke joinstyle="miter"/>
                    <o:lock v:ext="edit" shapetype="f"/>
                  </v:line>
                  <v:line id="Straight Connector 31" o:spid="_x0000_s1044" style="position:absolute;flip:y;visibility:visible;mso-wrap-style:square" from="15621,3905" to="15835,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" strokecolor="#243c74" strokeweight=".5pt">
                    <v:stroke joinstyle="miter"/>
                    <o:lock v:ext="edit" shapetype="f"/>
                  </v:line>
                  <v:line id="Straight Connector 33" o:spid="_x0000_s1045" style="position:absolute;flip:x;visibility:visible;mso-wrap-style:square" from="6096,4054" to="15882,6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" strokecolor="#243c74" strokeweight="1pt">
                    <v:stroke startarrow="oval" endarrow="oval" joinstyle="miter"/>
                    <o:lock v:ext="edit" shapetype="f"/>
                  </v:line>
                  <v:line id="Straight Connector 36" o:spid="_x0000_s1046" style="position:absolute;flip:x;visibility:visible;mso-wrap-style:square" from="2000,8021" to="6095,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" strokecolor="#243c74" strokeweight=".5pt">
                    <v:stroke joinstyle="miter"/>
                    <o:lock v:ext="edit" shapetype="f"/>
                  </v:line>
                  <v:line id="Straight Connector 39" o:spid="_x0000_s1047" style="position:absolute;flip:x;visibility:visible;mso-wrap-style:square" from="2762,14651" to="5503,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" strokecolor="#243c74" strokeweight=".5pt">
                    <v:stroke joinstyle="miter"/>
                    <o:lock v:ext="edit" shapetype="f"/>
                  </v:line>
                  <v:line id="Straight Connector 41" o:spid="_x0000_s1048" style="position:absolute;visibility:visible;mso-wrap-style:square" from="2268,9065" to="3003,15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" strokecolor="#243c74" strokeweight="1pt">
                    <v:stroke startarrow="oval" endarrow="oval" joinstyle="miter"/>
                    <o:lock v:ext="edit" shapetype="f"/>
                  </v:line>
                  <v:line id="Straight Connector 44" o:spid="_x0000_s1049" style="position:absolute;flip:x;visibility:visible;mso-wrap-style:square" from="15774,4191" to="16871,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" strokecolor="#243c74" strokeweight=".5pt">
                    <v:stroke joinstyle="miter"/>
                    <o:lock v:ext="edit" shapetype="f"/>
                  </v:line>
                  <v:line id="Straight Connector 46" o:spid="_x0000_s1050" style="position:absolute;flip:x;visibility:visible;mso-wrap-style:square" from="16764,4286" to="17484,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" strokecolor="#243c74" strokeweight=".5pt">
                    <v:stroke joinstyle="miter"/>
                    <o:lock v:ext="edit" shapetype="f"/>
                  </v:line>
                </v:group>
                <v:group id="Group 233" o:spid="_x0000_s1051" style="position:absolute;left:95;top:34385;width:55558;height:14998" coordsize="79948,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15" o:spid="_x0000_s1052" style="position:absolute;left:13644;top:2190;width:66304;height:18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" fillcolor="window" strokecolor="#d9d9d9" strokeweight="1.5pt">
                    <v:stroke dashstyle="3 1"/>
                    <v:textbox inset="19mm,7mm,3mm">
                      <w:txbxContent>
                        <w:p w14:paraId="308C4ADC" w14:textId="45734E52" w:rsidR="008E2826" w:rsidRDefault="008E2826" w:rsidP="00FC561E">
                          <w:pPr>
                            <w:jc w:val="center"/>
                            <w:rPr>
                              <w:sz w:val="24"/>
                              <w:szCs w:val="24"/>
                            </w:rPr>
                          </w:pPr>
                          <w:r>
                            <w:rPr>
                              <w:rFonts w:ascii="Segoe UI Semibold" w:eastAsia="+mn-ea" w:hAnsi="Segoe UI Semibold" w:cs="+mn-cs"/>
                              <w:color w:val="404040"/>
                              <w:kern w:val="24"/>
                              <w:sz w:val="16"/>
                              <w:szCs w:val="16"/>
                            </w:rPr>
                            <w:t>The ‘live’ offset prism data is then used to determine the ‘live’ alignment of the track with interpolated track nodes at equal chainage intervals.</w:t>
                          </w:r>
                        </w:p>
                        <w:p w14:paraId="1120A6E0" w14:textId="72F17F0A" w:rsidR="008E2826" w:rsidRDefault="008E2826" w:rsidP="00FC561E">
                          <w:pPr>
                            <w:jc w:val="center"/>
                          </w:pPr>
                          <w:r>
                            <w:rPr>
                              <w:rFonts w:eastAsia="+mn-ea" w:cs="+mn-cs"/>
                              <w:i/>
                              <w:iCs/>
                              <w:color w:val="404040"/>
                              <w:kern w:val="24"/>
                              <w:sz w:val="16"/>
                              <w:szCs w:val="16"/>
                            </w:rPr>
                            <w:t xml:space="preserve">Interpolation will be based on the latest set of available prism data to ensure that the attained alignment is a true representation of the ‘live’ track condition. </w:t>
                          </w:r>
                        </w:p>
                        <w:p w14:paraId="2CAEA7C2" w14:textId="77777777" w:rsidR="008E2826" w:rsidRDefault="008E2826" w:rsidP="00FC561E">
                          <w:pPr>
                            <w:jc w:val="center"/>
                          </w:pPr>
                          <w:r>
                            <w:rPr>
                              <w:rFonts w:eastAsia="+mn-ea" w:cs="+mn-cs"/>
                              <w:color w:val="404040"/>
                              <w:kern w:val="24"/>
                              <w:sz w:val="16"/>
                              <w:szCs w:val="16"/>
                            </w:rPr>
                            <w:t xml:space="preserve"> </w:t>
                          </w:r>
                        </w:p>
                      </w:txbxContent>
                    </v:textbox>
                  </v:rect>
                  <v:shape id="Picture 11" o:spid="_x0000_s1053" type="#_x0000_t75" alt="A close up of a street&#10;&#10;Description automatically generated" style="position:absolute;width:2164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" stroked="t" strokecolor="#f2f2f2" strokeweight="1.75pt">
                    <v:imagedata r:id="rId20" o:title="A close up of a street&#10;&#10;Description automatically generated" croptop="516f" cropbottom="959f" cropleft="9326f" cropright="19745f"/>
                    <v:shadow on="t" color="black" opacity="26214f" origin="-.5,-.5" offset="-.9945mm,.36197mm"/>
                    <v:path arrowok="t"/>
                  </v:shape>
                  <v:rect id="Rectangle 21" o:spid="_x0000_s1054" style="position:absolute;left:41173;top:400;width:18130;height:4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" fillcolor="#243c74" strokecolor="window" strokeweight="1.5pt">
                    <v:textbox inset="1mm,1mm,1mm">
                      <w:txbxContent>
                        <w:p w14:paraId="436682C9"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3. Interpolate</w:t>
                          </w:r>
                        </w:p>
                      </w:txbxContent>
                    </v:textbox>
                  </v:rect>
                  <v:oval id="Oval 63" o:spid="_x0000_s1055" style="position:absolute;left:6667;top:12096;width:3110;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" filled="f" strokecolor="#243c74" strokeweight="1pt">
                    <v:stroke dashstyle="3 1" joinstyle="miter"/>
                    <v:textbox inset="1mm,1mm,1mm"/>
                  </v:oval>
                  <v:oval id="Oval 64" o:spid="_x0000_s1056" style="position:absolute;left:5048;top:7524;width:2265;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" filled="f" strokecolor="#243c74" strokeweight="1pt">
                    <v:stroke dashstyle="3 1" joinstyle="miter"/>
                    <v:textbox inset="1mm,1mm,1mm"/>
                  </v:oval>
                  <v:oval id="Oval 65" o:spid="_x0000_s1057" style="position:absolute;left:4095;top:5429;width:1734;height:1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" filled="f" strokecolor="#243c74" strokeweight="1pt">
                    <v:stroke dashstyle="3 1" joinstyle="miter"/>
                    <v:textbox inset="1mm,1mm,1mm"/>
                  </v:oval>
                  <v:oval id="Oval 66" o:spid="_x0000_s1058" style="position:absolute;left:3619;top:3810;width:1431;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" filled="f" strokecolor="#243c74" strokeweight="1pt">
                    <v:stroke dashstyle="3 1" joinstyle="miter"/>
                    <v:textbox inset="1mm,1mm,1mm"/>
                  </v:oval>
                  <v:oval id="Oval 68" o:spid="_x0000_s1059" style="position:absolute;left:12729;top:1516;width:1209;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" filled="f" strokecolor="#243c74" strokeweight="1pt">
                    <v:stroke dashstyle="3 1" joinstyle="miter"/>
                    <v:textbox inset="1mm,1mm,1mm"/>
                  </v:oval>
                  <v:oval id="Oval 70" o:spid="_x0000_s1060" style="position:absolute;left:14253;top:1897;width:1209;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" filled="f" strokecolor="#243c74" strokeweight="1pt">
                    <v:stroke dashstyle="3 1" joinstyle="miter"/>
                    <v:textbox inset="1mm,1mm,1mm"/>
                  </v:oval>
                  <v:oval id="Oval 71" o:spid="_x0000_s1061" style="position:absolute;left:15967;top:2468;width:1388;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" filled="f" strokecolor="#243c74" strokeweight="1pt">
                    <v:stroke dashstyle="3 1" joinstyle="miter"/>
                    <v:textbox inset="1mm,1mm,1mm"/>
                  </v:oval>
                </v:group>
                <v:group id="Group 234" o:spid="_x0000_s1062" style="position:absolute;top:51339;width:55717;height:15323" coordsize="78495,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16" o:spid="_x0000_s1063" style="position:absolute;left:14603;top:2188;width:63892;height:18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" fillcolor="window" strokecolor="#d9d9d9" strokeweight="1.5pt">
                    <v:stroke dashstyle="3 1"/>
                    <v:textbox inset="18mm,7mm,3mm">
                      <w:txbxContent>
                        <w:p w14:paraId="6503B9AB" w14:textId="77777777" w:rsidR="008E2826" w:rsidRDefault="008E2826" w:rsidP="00FC561E">
                          <w:pPr>
                            <w:jc w:val="center"/>
                            <w:rPr>
                              <w:sz w:val="24"/>
                              <w:szCs w:val="24"/>
                            </w:rPr>
                          </w:pPr>
                          <w:r>
                            <w:rPr>
                              <w:rFonts w:ascii="Segoe UI Semibold" w:eastAsia="+mn-ea" w:hAnsi="Segoe UI Semibold" w:cs="+mn-cs"/>
                              <w:color w:val="404040"/>
                              <w:kern w:val="24"/>
                              <w:sz w:val="16"/>
                              <w:szCs w:val="16"/>
                            </w:rPr>
                            <w:t xml:space="preserve">Based on the ‘live’ alignment at each calculation epoch, a ‘live’ set of geometry parameters can be determined. </w:t>
                          </w:r>
                        </w:p>
                        <w:p w14:paraId="479CA2C4" w14:textId="16AB07A4" w:rsidR="008E2826" w:rsidRDefault="008E2826" w:rsidP="00FC561E">
                          <w:pPr>
                            <w:jc w:val="center"/>
                          </w:pPr>
                          <w:r>
                            <w:rPr>
                              <w:rFonts w:eastAsia="+mn-ea" w:cs="+mn-cs"/>
                              <w:i/>
                              <w:iCs/>
                              <w:color w:val="404040"/>
                              <w:kern w:val="24"/>
                              <w:sz w:val="16"/>
                              <w:szCs w:val="16"/>
                            </w:rPr>
                            <w:t xml:space="preserve">Attainable parameters, at any given reference length, </w:t>
                          </w:r>
                          <w:proofErr w:type="gramStart"/>
                          <w:r>
                            <w:rPr>
                              <w:rFonts w:eastAsia="+mn-ea" w:cs="+mn-cs"/>
                              <w:i/>
                              <w:iCs/>
                              <w:color w:val="404040"/>
                              <w:kern w:val="24"/>
                              <w:sz w:val="16"/>
                              <w:szCs w:val="16"/>
                            </w:rPr>
                            <w:t>include:</w:t>
                          </w:r>
                          <w:proofErr w:type="gramEnd"/>
                          <w:r>
                            <w:rPr>
                              <w:rFonts w:eastAsia="+mn-ea" w:cs="+mn-cs"/>
                              <w:i/>
                              <w:iCs/>
                              <w:color w:val="404040"/>
                              <w:kern w:val="24"/>
                              <w:sz w:val="16"/>
                              <w:szCs w:val="16"/>
                            </w:rPr>
                            <w:t xml:space="preserve">  </w:t>
                          </w:r>
                          <w:r>
                            <w:rPr>
                              <w:rFonts w:eastAsia="+mn-ea" w:cs="+mn-cs"/>
                              <w:b/>
                              <w:bCs/>
                              <w:i/>
                              <w:iCs/>
                              <w:color w:val="243C74"/>
                              <w:kern w:val="24"/>
                              <w:sz w:val="16"/>
                              <w:szCs w:val="16"/>
                            </w:rPr>
                            <w:t>Cant (superelevation), twist, line (horizontal versine), top (vertical versine), gauge, radius and alignment.</w:t>
                          </w:r>
                        </w:p>
                      </w:txbxContent>
                    </v:textbox>
                  </v:rect>
                  <v:shape id="Picture 12" o:spid="_x0000_s1064" type="#_x0000_t75" alt="A picture containing sitting, doing, man, air&#10;&#10;Description automatically generated" style="position:absolute;width:2155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" stroked="t" strokecolor="#f2f2f2" strokeweight="1.75pt">
                    <v:imagedata r:id="rId21" o:title="A picture containing sitting, doing, man, air&#10;&#10;Description automatically generated" croptop="1651f" cropleft="22011f" cropright="7312f"/>
                    <v:shadow on="t" color="black" opacity="26214f" origin="-.5,-.5" offset="-.9945mm,.36197mm"/>
                    <v:path arrowok="t"/>
                  </v:shape>
                  <v:rect id="Rectangle 22" o:spid="_x0000_s1065" style="position:absolute;left:40443;top:666;width:17751;height:4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" fillcolor="#243c74" strokecolor="window" strokeweight="1.5pt">
                    <v:textbox inset="1mm,1mm,1mm">
                      <w:txbxContent>
                        <w:p w14:paraId="5F1D270C" w14:textId="77777777" w:rsidR="008E2826" w:rsidRDefault="008E2826" w:rsidP="00FC561E">
                          <w:pPr>
                            <w:jc w:val="center"/>
                            <w:rPr>
                              <w:sz w:val="24"/>
                              <w:szCs w:val="24"/>
                            </w:rPr>
                          </w:pPr>
                          <w:r>
                            <w:rPr>
                              <w:rFonts w:ascii="Segoe UI Semibold" w:eastAsia="+mn-ea" w:hAnsi="Segoe UI Semibold" w:cs="+mn-cs"/>
                              <w:i/>
                              <w:iCs/>
                              <w:color w:val="FFFFFF"/>
                              <w:kern w:val="24"/>
                              <w:sz w:val="21"/>
                              <w:szCs w:val="21"/>
                            </w:rPr>
                            <w:t>4. Compute</w:t>
                          </w:r>
                        </w:p>
                      </w:txbxContent>
                    </v:textbox>
                  </v:rect>
                  <v:line id="Straight Connector 49" o:spid="_x0000_s1066" style="position:absolute;flip:y;visibility:visible;mso-wrap-style:square" from="7715,4762" to="7715,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" strokecolor="#243c74" strokeweight=".5pt">
                    <v:stroke joinstyle="miter"/>
                    <o:lock v:ext="edit" shapetype="f"/>
                  </v:line>
                  <v:line id="Straight Connector 51" o:spid="_x0000_s1067" style="position:absolute;flip:x;visibility:visible;mso-wrap-style:square" from="7715,4697" to="9548,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" strokecolor="#243c74" strokeweight="1pt">
                    <v:stroke startarrow="oval" endarrow="oval" joinstyle="miter"/>
                    <o:lock v:ext="edit" shapetype="f"/>
                  </v:line>
                  <v:line id="Straight Connector 52" o:spid="_x0000_s1068" style="position:absolute;flip:y;visibility:visible;mso-wrap-style:square" from="9620,4762" to="9620,6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" strokecolor="#243c74" strokeweight=".5pt">
                    <v:stroke joinstyle="miter"/>
                    <o:lock v:ext="edit" shapetype="f"/>
                  </v:line>
                  <v:line id="Straight Connector 57" o:spid="_x0000_s1069" style="position:absolute;flip:y;visibility:visible;mso-wrap-style:square" from="5524,5218" to="10660,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" strokecolor="#243c74" strokeweight="1pt">
                    <v:stroke joinstyle="miter"/>
                    <o:lock v:ext="edit" shapetype="f"/>
                  </v:line>
                  <v:shape id="TextBox 61" o:spid="_x0000_s1070" type="#_x0000_t202" style="position:absolute;left:6276;top:1457;width:6186;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7C6FDC22" w14:textId="3DA76D94" w:rsidR="008E2826" w:rsidRDefault="008E2826" w:rsidP="00FC561E">
                          <w:pPr>
                            <w:rPr>
                              <w:sz w:val="24"/>
                              <w:szCs w:val="24"/>
                            </w:rPr>
                          </w:pPr>
                          <w:r>
                            <w:rPr>
                              <w:rFonts w:ascii="Segoe UI Semibold" w:eastAsia="+mn-ea" w:hAnsi="Segoe UI Semibold" w:cs="+mn-cs"/>
                              <w:i/>
                              <w:iCs/>
                              <w:color w:val="243C74"/>
                              <w:kern w:val="24"/>
                              <w:sz w:val="16"/>
                              <w:szCs w:val="16"/>
                            </w:rPr>
                            <w:t>Line</w:t>
                          </w:r>
                        </w:p>
                      </w:txbxContent>
                    </v:textbox>
                  </v:shape>
                </v:group>
                <w10:wrap anchorx="margin"/>
              </v:group>
            </w:pict>
          </mc:Fallback>
        </mc:AlternateContent>
      </w:r>
    </w:p>
    <w:p w14:paraId="5BE72A59" w14:textId="6C463E1F" w:rsidR="00FC561E" w:rsidRDefault="00FC561E">
      <w:pPr>
        <w:spacing w:after="0" w:afterAutospacing="0"/>
        <w:jc w:val="left"/>
      </w:pPr>
    </w:p>
    <w:p w14:paraId="03240687" w14:textId="3C0F7616" w:rsidR="00FC561E" w:rsidRDefault="00FC561E">
      <w:pPr>
        <w:spacing w:after="0" w:afterAutospacing="0"/>
        <w:jc w:val="left"/>
      </w:pPr>
    </w:p>
    <w:p w14:paraId="603F2D3A" w14:textId="2DBDA67C" w:rsidR="00FC561E" w:rsidRDefault="00FC561E">
      <w:pPr>
        <w:spacing w:after="0" w:afterAutospacing="0"/>
        <w:jc w:val="left"/>
      </w:pPr>
    </w:p>
    <w:p w14:paraId="6E71A662" w14:textId="068C0A26" w:rsidR="00FC561E" w:rsidRDefault="00FC561E">
      <w:pPr>
        <w:spacing w:after="0" w:afterAutospacing="0"/>
        <w:jc w:val="left"/>
      </w:pPr>
    </w:p>
    <w:p w14:paraId="04ADCB3F" w14:textId="44296718" w:rsidR="00FC561E" w:rsidRDefault="00FC561E">
      <w:pPr>
        <w:spacing w:after="0" w:afterAutospacing="0"/>
        <w:jc w:val="left"/>
      </w:pPr>
    </w:p>
    <w:p w14:paraId="2E3B3CA7" w14:textId="7254029A" w:rsidR="00FC561E" w:rsidRDefault="00FC561E">
      <w:pPr>
        <w:spacing w:after="0" w:afterAutospacing="0"/>
        <w:jc w:val="left"/>
      </w:pPr>
    </w:p>
    <w:p w14:paraId="6252B002" w14:textId="19D94EB9" w:rsidR="00FC561E" w:rsidRDefault="00FC561E">
      <w:pPr>
        <w:spacing w:after="0" w:afterAutospacing="0"/>
        <w:jc w:val="left"/>
      </w:pPr>
    </w:p>
    <w:p w14:paraId="7690EEFC" w14:textId="47E8166E" w:rsidR="00FC561E" w:rsidRDefault="00FC561E">
      <w:pPr>
        <w:spacing w:after="0" w:afterAutospacing="0"/>
        <w:jc w:val="left"/>
      </w:pPr>
    </w:p>
    <w:p w14:paraId="20D64B4D" w14:textId="62CAFD64" w:rsidR="00FC561E" w:rsidRDefault="00FC561E">
      <w:pPr>
        <w:spacing w:after="0" w:afterAutospacing="0"/>
        <w:jc w:val="left"/>
      </w:pPr>
    </w:p>
    <w:p w14:paraId="3B140695" w14:textId="73C77DC0" w:rsidR="00FC561E" w:rsidRDefault="00FC561E">
      <w:pPr>
        <w:spacing w:after="0" w:afterAutospacing="0"/>
        <w:jc w:val="left"/>
      </w:pPr>
    </w:p>
    <w:p w14:paraId="535B3B73" w14:textId="540591EC" w:rsidR="00FC561E" w:rsidRDefault="00FC561E">
      <w:pPr>
        <w:spacing w:after="0" w:afterAutospacing="0"/>
        <w:jc w:val="left"/>
      </w:pPr>
    </w:p>
    <w:p w14:paraId="3D7D5D4A" w14:textId="114D20EC" w:rsidR="00FC561E" w:rsidRDefault="00FC561E">
      <w:pPr>
        <w:spacing w:after="0" w:afterAutospacing="0"/>
        <w:jc w:val="left"/>
      </w:pPr>
    </w:p>
    <w:p w14:paraId="358F628A" w14:textId="683E8BD0" w:rsidR="00FC561E" w:rsidRDefault="00FC561E">
      <w:pPr>
        <w:spacing w:after="0" w:afterAutospacing="0"/>
        <w:jc w:val="left"/>
      </w:pPr>
    </w:p>
    <w:p w14:paraId="76106DDE" w14:textId="01543DF2" w:rsidR="00FC561E" w:rsidRDefault="00FC561E">
      <w:pPr>
        <w:spacing w:after="0" w:afterAutospacing="0"/>
        <w:jc w:val="left"/>
      </w:pPr>
    </w:p>
    <w:p w14:paraId="00CBB66D" w14:textId="6B73EC09" w:rsidR="00FC561E" w:rsidRDefault="00FC561E">
      <w:pPr>
        <w:spacing w:after="0" w:afterAutospacing="0"/>
        <w:jc w:val="left"/>
      </w:pPr>
    </w:p>
    <w:p w14:paraId="14DFC2F5" w14:textId="3A929B12" w:rsidR="00FC561E" w:rsidRDefault="00FC561E">
      <w:pPr>
        <w:spacing w:after="0" w:afterAutospacing="0"/>
        <w:jc w:val="left"/>
      </w:pPr>
    </w:p>
    <w:p w14:paraId="24AE3052" w14:textId="49807D86" w:rsidR="00FC561E" w:rsidRDefault="00FC561E">
      <w:pPr>
        <w:spacing w:after="0" w:afterAutospacing="0"/>
        <w:jc w:val="left"/>
      </w:pPr>
    </w:p>
    <w:p w14:paraId="615C5F4F" w14:textId="2FC14D8A" w:rsidR="00FC561E" w:rsidRDefault="00FC561E">
      <w:pPr>
        <w:spacing w:after="0" w:afterAutospacing="0"/>
        <w:jc w:val="left"/>
      </w:pPr>
    </w:p>
    <w:p w14:paraId="25C879EE" w14:textId="3675E08A" w:rsidR="00FC561E" w:rsidRDefault="00FC561E">
      <w:pPr>
        <w:spacing w:after="0" w:afterAutospacing="0"/>
        <w:jc w:val="left"/>
      </w:pPr>
    </w:p>
    <w:p w14:paraId="297AB44D" w14:textId="538B9E97" w:rsidR="00FC561E" w:rsidRDefault="00FC561E">
      <w:pPr>
        <w:spacing w:after="0" w:afterAutospacing="0"/>
        <w:jc w:val="left"/>
      </w:pPr>
    </w:p>
    <w:p w14:paraId="30BE8A66" w14:textId="420647D6" w:rsidR="005C672A" w:rsidRDefault="005C672A">
      <w:pPr>
        <w:spacing w:after="0" w:afterAutospacing="0"/>
        <w:jc w:val="left"/>
      </w:pPr>
      <w:r>
        <w:br w:type="page"/>
      </w:r>
    </w:p>
    <w:p w14:paraId="3A01DCC3" w14:textId="39710F4A" w:rsidR="00C8311E" w:rsidRDefault="00C8311E" w:rsidP="000E4491">
      <w:pPr>
        <w:pStyle w:val="Style1"/>
      </w:pPr>
      <w:bookmarkStart w:id="19" w:name="_Toc37243237"/>
      <w:r>
        <w:lastRenderedPageBreak/>
        <w:t xml:space="preserve">Prism </w:t>
      </w:r>
      <w:r w:rsidR="00760388">
        <w:t>i</w:t>
      </w:r>
      <w:r>
        <w:t>nstallation</w:t>
      </w:r>
      <w:bookmarkEnd w:id="19"/>
    </w:p>
    <w:p w14:paraId="5CA75AAF" w14:textId="37231FF2" w:rsidR="00D37411" w:rsidRDefault="00C8311E" w:rsidP="00C8311E">
      <w:pPr>
        <w:rPr>
          <w:lang w:val="en-US"/>
        </w:rPr>
      </w:pPr>
      <w:r>
        <w:rPr>
          <w:lang w:val="en-US"/>
        </w:rPr>
        <w:t xml:space="preserve">To calculate track geometry parameters on a set or rail lines, we require installation of optical prisms to aid in gathering movement data relevant to the track. </w:t>
      </w:r>
    </w:p>
    <w:p w14:paraId="17BF0DA1" w14:textId="3F55099A" w:rsidR="00D37411" w:rsidRDefault="00C8311E" w:rsidP="00A25025">
      <w:pPr>
        <w:pStyle w:val="ListParagraph"/>
      </w:pPr>
      <w:r w:rsidRPr="00D37411">
        <w:t>For this, the prism must be installed directly to the track or on track elements which will allow the prisms to deform in an identical manner to the rail</w:t>
      </w:r>
      <w:r w:rsidR="00A1444E">
        <w:t xml:space="preserve"> while also being safe from obstruction or clashes with running trains</w:t>
      </w:r>
      <w:r w:rsidRPr="00D37411">
        <w:t>. For this reason, the preferred installation location is on the web</w:t>
      </w:r>
      <w:r w:rsidR="00D43B0C">
        <w:t xml:space="preserve"> or foot</w:t>
      </w:r>
      <w:r w:rsidRPr="00D37411">
        <w:t xml:space="preserve"> of the rail</w:t>
      </w:r>
      <w:r w:rsidR="00852E87" w:rsidRPr="00D37411">
        <w:t>, as shown below.</w:t>
      </w:r>
    </w:p>
    <w:p w14:paraId="0B738D39" w14:textId="7AE09ACD" w:rsidR="00A25025" w:rsidRPr="00D37411" w:rsidRDefault="00A25025" w:rsidP="00A25025">
      <w:pPr>
        <w:pStyle w:val="ListParagraph"/>
        <w:numPr>
          <w:ilvl w:val="0"/>
          <w:numId w:val="0"/>
        </w:numPr>
        <w:ind w:left="720"/>
      </w:pPr>
    </w:p>
    <w:p w14:paraId="75E816B6" w14:textId="341EFD51" w:rsidR="00A25025" w:rsidRDefault="00A25025" w:rsidP="00A25025">
      <w:r>
        <w:rPr>
          <w:noProof/>
        </w:rPr>
        <mc:AlternateContent>
          <mc:Choice Requires="wpg">
            <w:drawing>
              <wp:anchor distT="0" distB="0" distL="114300" distR="114300" simplePos="0" relativeHeight="251658242" behindDoc="0" locked="0" layoutInCell="1" allowOverlap="1" wp14:anchorId="260848DA" wp14:editId="2953CC15">
                <wp:simplePos x="0" y="0"/>
                <wp:positionH relativeFrom="margin">
                  <wp:align>center</wp:align>
                </wp:positionH>
                <wp:positionV relativeFrom="paragraph">
                  <wp:posOffset>193040</wp:posOffset>
                </wp:positionV>
                <wp:extent cx="4965667" cy="3032494"/>
                <wp:effectExtent l="19050" t="19050" r="26035" b="15875"/>
                <wp:wrapNone/>
                <wp:docPr id="240" name="Group 240"/>
                <wp:cNvGraphicFramePr/>
                <a:graphic xmlns:a="http://schemas.openxmlformats.org/drawingml/2006/main">
                  <a:graphicData uri="http://schemas.microsoft.com/office/word/2010/wordprocessingGroup">
                    <wpg:wgp>
                      <wpg:cNvGrpSpPr/>
                      <wpg:grpSpPr>
                        <a:xfrm>
                          <a:off x="0" y="0"/>
                          <a:ext cx="4965667" cy="3032494"/>
                          <a:chOff x="0" y="0"/>
                          <a:chExt cx="4787900" cy="2825750"/>
                        </a:xfrm>
                      </wpg:grpSpPr>
                      <pic:pic xmlns:pic="http://schemas.openxmlformats.org/drawingml/2006/picture">
                        <pic:nvPicPr>
                          <pic:cNvPr id="19" name="Picture 36" descr="A picture containing table, bed&#10;&#10;Description automatically generated"/>
                          <pic:cNvPicPr/>
                        </pic:nvPicPr>
                        <pic:blipFill rotWithShape="1">
                          <a:blip r:embed="rId22">
                            <a:extLst>
                              <a:ext uri="{28A0092B-C50C-407E-A947-70E740481C1C}">
                                <a14:useLocalDpi xmlns:a14="http://schemas.microsoft.com/office/drawing/2010/main" val="0"/>
                              </a:ext>
                            </a:extLst>
                          </a:blip>
                          <a:srcRect l="5537" t="3208" r="1653" b="2666"/>
                          <a:stretch/>
                        </pic:blipFill>
                        <pic:spPr bwMode="auto">
                          <a:xfrm>
                            <a:off x="0" y="0"/>
                            <a:ext cx="4787900" cy="2825750"/>
                          </a:xfrm>
                          <a:prstGeom prst="rect">
                            <a:avLst/>
                          </a:prstGeom>
                          <a:ln w="22225">
                            <a:solidFill>
                              <a:sysClr val="window" lastClr="FFFFFF">
                                <a:lumMod val="95000"/>
                              </a:sysClr>
                            </a:solidFill>
                          </a:ln>
                          <a:effectLst/>
                          <a:extLst>
                            <a:ext uri="{53640926-AAD7-44D8-BBD7-CCE9431645EC}">
                              <a14:shadowObscured xmlns:a14="http://schemas.microsoft.com/office/drawing/2010/main"/>
                            </a:ext>
                          </a:extLst>
                        </pic:spPr>
                      </pic:pic>
                      <wps:wsp>
                        <wps:cNvPr id="237" name="Oval 62"/>
                        <wps:cNvSpPr/>
                        <wps:spPr>
                          <a:xfrm>
                            <a:off x="1346612" y="1358488"/>
                            <a:ext cx="629285" cy="635000"/>
                          </a:xfrm>
                          <a:prstGeom prst="ellipse">
                            <a:avLst/>
                          </a:prstGeom>
                          <a:noFill/>
                          <a:ln w="19050" cap="flat" cmpd="sng" algn="ctr">
                            <a:solidFill>
                              <a:srgbClr val="243C74"/>
                            </a:solidFill>
                            <a:prstDash val="sysDash"/>
                            <a:miter lim="800000"/>
                          </a:ln>
                          <a:effectLst/>
                        </wps:spPr>
                        <wps:bodyPr vertOverflow="clip" horzOverflow="clip" lIns="36000" tIns="36000" rIns="36000" rtlCol="0" anchor="ctr" anchorCtr="0"/>
                      </wps:wsp>
                      <wps:wsp>
                        <wps:cNvPr id="238" name="Oval 67"/>
                        <wps:cNvSpPr/>
                        <wps:spPr>
                          <a:xfrm>
                            <a:off x="705345" y="337210"/>
                            <a:ext cx="260985" cy="263525"/>
                          </a:xfrm>
                          <a:prstGeom prst="ellipse">
                            <a:avLst/>
                          </a:prstGeom>
                          <a:noFill/>
                          <a:ln w="19050" cap="flat" cmpd="sng" algn="ctr">
                            <a:solidFill>
                              <a:srgbClr val="243C74"/>
                            </a:solidFill>
                            <a:prstDash val="sysDash"/>
                            <a:miter lim="800000"/>
                          </a:ln>
                          <a:effectLst/>
                        </wps:spPr>
                        <wps:bodyPr vertOverflow="clip" horzOverflow="clip" lIns="36000" tIns="36000" rIns="36000" rtlCol="0" anchor="ctr" anchorCtr="0"/>
                      </wps:wsp>
                      <wps:wsp>
                        <wps:cNvPr id="239" name="Oval 62"/>
                        <wps:cNvSpPr/>
                        <wps:spPr>
                          <a:xfrm>
                            <a:off x="3935433" y="740971"/>
                            <a:ext cx="332105" cy="335280"/>
                          </a:xfrm>
                          <a:prstGeom prst="ellipse">
                            <a:avLst/>
                          </a:prstGeom>
                          <a:noFill/>
                          <a:ln w="19050" cap="flat" cmpd="sng" algn="ctr">
                            <a:solidFill>
                              <a:srgbClr val="243C74"/>
                            </a:solidFill>
                            <a:prstDash val="sysDash"/>
                            <a:miter lim="800000"/>
                          </a:ln>
                          <a:effectLst/>
                        </wps:spPr>
                        <wps:bodyPr vertOverflow="clip" horzOverflow="clip" lIns="36000" tIns="36000" rIns="36000" rtlCol="0" anchor="ctr" anchorCtr="0"/>
                      </wps:wsp>
                    </wpg:wgp>
                  </a:graphicData>
                </a:graphic>
                <wp14:sizeRelH relativeFrom="margin">
                  <wp14:pctWidth>0</wp14:pctWidth>
                </wp14:sizeRelH>
                <wp14:sizeRelV relativeFrom="margin">
                  <wp14:pctHeight>0</wp14:pctHeight>
                </wp14:sizeRelV>
              </wp:anchor>
            </w:drawing>
          </mc:Choice>
          <mc:Fallback>
            <w:pict>
              <v:group w14:anchorId="05371E09" id="Group 240" o:spid="_x0000_s1026" style="position:absolute;margin-left:0;margin-top:15.2pt;width:391pt;height:238.8pt;z-index:251644416;mso-position-horizontal:center;mso-position-horizontal-relative:margin;mso-width-relative:margin;mso-height-relative:margin" coordsize="47879,28257" o:gfxdata="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79nj/kgfgn/sU9P/APSaOuxr&#10;jv2eP+SB+Cf+xT0//wBJo67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">
                <v:shape id="Picture 36" o:spid="_x0000_s1027" type="#_x0000_t75" alt="A picture containing table, bed&#10;&#10;Description automatically generated" style="position:absolute;width:47879;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" stroked="t" strokecolor="#f2f2f2" strokeweight="1.75pt">
                  <v:imagedata r:id="rId23" o:title="A picture containing table, bed&#10;&#10;Description automatically generated" croptop="2102f" cropbottom="1747f" cropleft="3629f" cropright="1083f"/>
                </v:shape>
                <v:oval id="Oval 62" o:spid="_x0000_s1028" style="position:absolute;left:13466;top:13584;width:6292;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" filled="f" strokecolor="#243c74" strokeweight="1.5pt">
                  <v:stroke dashstyle="3 1" joinstyle="miter"/>
                  <v:textbox inset="1mm,1mm,1mm"/>
                </v:oval>
                <v:oval id="Oval 67" o:spid="_x0000_s1029" style="position:absolute;left:7053;top:3372;width:2610;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" filled="f" strokecolor="#243c74" strokeweight="1.5pt">
                  <v:stroke dashstyle="3 1" joinstyle="miter"/>
                  <v:textbox inset="1mm,1mm,1mm"/>
                </v:oval>
                <v:oval id="Oval 62" o:spid="_x0000_s1030" style="position:absolute;left:39354;top:7409;width:3321;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" filled="f" strokecolor="#243c74" strokeweight="1.5pt">
                  <v:stroke dashstyle="3 1" joinstyle="miter"/>
                  <v:textbox inset="1mm,1mm,1mm"/>
                </v:oval>
                <w10:wrap anchorx="margin"/>
              </v:group>
            </w:pict>
          </mc:Fallback>
        </mc:AlternateContent>
      </w:r>
    </w:p>
    <w:p w14:paraId="474B3E55" w14:textId="6D99ADD8" w:rsidR="00A25025" w:rsidRDefault="00A25025" w:rsidP="00A25025"/>
    <w:p w14:paraId="0A8899E3" w14:textId="31D36CCA" w:rsidR="00A25025" w:rsidRDefault="00A25025" w:rsidP="00A25025"/>
    <w:p w14:paraId="309F5EAE" w14:textId="5A5833AE" w:rsidR="00A25025" w:rsidRDefault="00A25025" w:rsidP="00A25025"/>
    <w:p w14:paraId="6EB916F2" w14:textId="66739C8C" w:rsidR="002C1606" w:rsidRDefault="002C1606" w:rsidP="00A25025"/>
    <w:p w14:paraId="23F64B51" w14:textId="148773B7" w:rsidR="00A25025" w:rsidRDefault="00A25025" w:rsidP="00A25025"/>
    <w:p w14:paraId="2D1769CB" w14:textId="450FA8C8" w:rsidR="00A25025" w:rsidRDefault="00A25025" w:rsidP="00A25025"/>
    <w:p w14:paraId="783832C2" w14:textId="67FF9924" w:rsidR="00A25025" w:rsidRDefault="00A25025" w:rsidP="00A25025"/>
    <w:p w14:paraId="658F6344" w14:textId="4FE304B2" w:rsidR="00A25025" w:rsidRDefault="00A25025" w:rsidP="00A25025"/>
    <w:p w14:paraId="7D42C4F6" w14:textId="192F05F0" w:rsidR="001E1762" w:rsidRDefault="001E1762">
      <w:pPr>
        <w:spacing w:after="0" w:afterAutospacing="0"/>
        <w:jc w:val="left"/>
      </w:pPr>
    </w:p>
    <w:p w14:paraId="3C038A0D" w14:textId="6ED3E199" w:rsidR="00B3174D" w:rsidRDefault="00B3174D">
      <w:pPr>
        <w:spacing w:after="0" w:afterAutospacing="0"/>
        <w:jc w:val="left"/>
      </w:pPr>
    </w:p>
    <w:p w14:paraId="5182925B" w14:textId="77777777" w:rsidR="00B3174D" w:rsidRDefault="00B3174D">
      <w:pPr>
        <w:spacing w:after="0" w:afterAutospacing="0"/>
        <w:jc w:val="left"/>
      </w:pPr>
    </w:p>
    <w:p w14:paraId="669FBEC0" w14:textId="77777777" w:rsidR="0099083A" w:rsidRDefault="0099083A">
      <w:pPr>
        <w:spacing w:after="0" w:afterAutospacing="0"/>
        <w:jc w:val="left"/>
      </w:pPr>
    </w:p>
    <w:p w14:paraId="04DBBFE6" w14:textId="4DD59970" w:rsidR="001E1762" w:rsidRDefault="001E1762" w:rsidP="0099083A">
      <w:pPr>
        <w:spacing w:after="0" w:afterAutospacing="0"/>
      </w:pPr>
      <w:r>
        <w:t>Several mounting options are available for direct prism installation onto components of the running rail. Examples</w:t>
      </w:r>
      <w:r w:rsidR="0099083A">
        <w:t xml:space="preserve"> of some available mounting options</w:t>
      </w:r>
      <w:r>
        <w:t xml:space="preserve"> include:</w:t>
      </w:r>
    </w:p>
    <w:p w14:paraId="2D2CD941" w14:textId="42594954" w:rsidR="0021139D" w:rsidRDefault="0021139D" w:rsidP="0021139D">
      <w:pPr>
        <w:pStyle w:val="ListParagraph"/>
        <w:numPr>
          <w:ilvl w:val="0"/>
          <w:numId w:val="0"/>
        </w:numPr>
        <w:ind w:left="720"/>
      </w:pPr>
    </w:p>
    <w:tbl>
      <w:tblPr>
        <w:tblStyle w:val="TableGrid"/>
        <w:tblW w:w="9577" w:type="dxa"/>
        <w:tblInd w:w="5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498"/>
        <w:gridCol w:w="2693"/>
        <w:gridCol w:w="2693"/>
        <w:gridCol w:w="2693"/>
      </w:tblGrid>
      <w:tr w:rsidR="0021139D" w:rsidRPr="0099083A" w14:paraId="0D1A9DE1" w14:textId="2C9B2932" w:rsidTr="0099083A">
        <w:trPr>
          <w:trHeight w:val="397"/>
        </w:trPr>
        <w:tc>
          <w:tcPr>
            <w:tcW w:w="1498" w:type="dxa"/>
            <w:shd w:val="clear" w:color="auto" w:fill="243C74" w:themeFill="accent1"/>
            <w:vAlign w:val="center"/>
          </w:tcPr>
          <w:p w14:paraId="313187A3" w14:textId="37A62000" w:rsidR="0021139D" w:rsidRPr="0099083A" w:rsidRDefault="0021139D" w:rsidP="0099083A">
            <w:pPr>
              <w:spacing w:before="80" w:after="80" w:afterAutospacing="0"/>
              <w:jc w:val="left"/>
              <w:rPr>
                <w:rFonts w:ascii="Segoe UI Semibold" w:hAnsi="Segoe UI Semibold" w:cs="Segoe UI Semibold"/>
                <w:color w:val="FFFFFF" w:themeColor="background1"/>
                <w:sz w:val="16"/>
                <w:szCs w:val="16"/>
              </w:rPr>
            </w:pPr>
            <w:r w:rsidRPr="0099083A">
              <w:rPr>
                <w:rFonts w:ascii="Segoe UI Semibold" w:hAnsi="Segoe UI Semibold" w:cs="Segoe UI Semibold"/>
                <w:color w:val="FFFFFF" w:themeColor="background1"/>
                <w:sz w:val="16"/>
                <w:szCs w:val="16"/>
              </w:rPr>
              <w:t>Method</w:t>
            </w:r>
          </w:p>
        </w:tc>
        <w:tc>
          <w:tcPr>
            <w:tcW w:w="2693" w:type="dxa"/>
            <w:shd w:val="clear" w:color="auto" w:fill="243C74" w:themeFill="accent1"/>
            <w:vAlign w:val="center"/>
          </w:tcPr>
          <w:p w14:paraId="542D4457" w14:textId="399B8D15" w:rsidR="0021139D" w:rsidRPr="0099083A" w:rsidRDefault="0021139D" w:rsidP="0099083A">
            <w:pPr>
              <w:spacing w:before="80" w:after="80" w:afterAutospacing="0"/>
              <w:jc w:val="left"/>
              <w:rPr>
                <w:rFonts w:ascii="Segoe UI Semibold" w:hAnsi="Segoe UI Semibold" w:cs="Segoe UI Semibold"/>
                <w:color w:val="FFFFFF" w:themeColor="background1"/>
                <w:sz w:val="16"/>
                <w:szCs w:val="16"/>
              </w:rPr>
            </w:pPr>
            <w:r w:rsidRPr="0099083A">
              <w:rPr>
                <w:rFonts w:ascii="Segoe UI Semibold" w:hAnsi="Segoe UI Semibold" w:cs="Segoe UI Semibold"/>
                <w:color w:val="FFFFFF" w:themeColor="background1"/>
                <w:sz w:val="16"/>
                <w:szCs w:val="16"/>
              </w:rPr>
              <w:t>Description</w:t>
            </w:r>
          </w:p>
        </w:tc>
        <w:tc>
          <w:tcPr>
            <w:tcW w:w="2693" w:type="dxa"/>
            <w:shd w:val="clear" w:color="auto" w:fill="243C74" w:themeFill="accent1"/>
            <w:vAlign w:val="center"/>
          </w:tcPr>
          <w:p w14:paraId="67A3AC6C" w14:textId="08BEFEFF" w:rsidR="0021139D" w:rsidRPr="0099083A" w:rsidRDefault="0021139D" w:rsidP="0099083A">
            <w:pPr>
              <w:spacing w:before="80" w:after="80" w:afterAutospacing="0"/>
              <w:jc w:val="left"/>
              <w:rPr>
                <w:rFonts w:ascii="Segoe UI Semibold" w:hAnsi="Segoe UI Semibold" w:cs="Segoe UI Semibold"/>
                <w:color w:val="FFFFFF" w:themeColor="background1"/>
                <w:sz w:val="16"/>
                <w:szCs w:val="16"/>
              </w:rPr>
            </w:pPr>
            <w:r w:rsidRPr="0099083A">
              <w:rPr>
                <w:rFonts w:ascii="Segoe UI Semibold" w:hAnsi="Segoe UI Semibold" w:cs="Segoe UI Semibold"/>
                <w:color w:val="FFFFFF" w:themeColor="background1"/>
                <w:sz w:val="16"/>
                <w:szCs w:val="16"/>
              </w:rPr>
              <w:t>Benefits</w:t>
            </w:r>
          </w:p>
        </w:tc>
        <w:tc>
          <w:tcPr>
            <w:tcW w:w="2693" w:type="dxa"/>
            <w:shd w:val="clear" w:color="auto" w:fill="243C74" w:themeFill="accent1"/>
            <w:vAlign w:val="center"/>
          </w:tcPr>
          <w:p w14:paraId="57882014" w14:textId="065BCD95" w:rsidR="0021139D" w:rsidRPr="0099083A" w:rsidRDefault="0021139D" w:rsidP="0099083A">
            <w:pPr>
              <w:spacing w:before="80" w:after="80" w:afterAutospacing="0"/>
              <w:jc w:val="left"/>
              <w:rPr>
                <w:rFonts w:ascii="Segoe UI Semibold" w:hAnsi="Segoe UI Semibold" w:cs="Segoe UI Semibold"/>
                <w:color w:val="FFFFFF" w:themeColor="background1"/>
                <w:sz w:val="16"/>
                <w:szCs w:val="16"/>
              </w:rPr>
            </w:pPr>
            <w:r w:rsidRPr="0099083A">
              <w:rPr>
                <w:rFonts w:ascii="Segoe UI Semibold" w:hAnsi="Segoe UI Semibold" w:cs="Segoe UI Semibold"/>
                <w:color w:val="FFFFFF" w:themeColor="background1"/>
                <w:sz w:val="16"/>
                <w:szCs w:val="16"/>
              </w:rPr>
              <w:t>Disadvantages</w:t>
            </w:r>
          </w:p>
        </w:tc>
      </w:tr>
      <w:tr w:rsidR="0021139D" w:rsidRPr="0099083A" w14:paraId="045C0F6D" w14:textId="1C4392F5" w:rsidTr="0099083A">
        <w:trPr>
          <w:trHeight w:val="397"/>
        </w:trPr>
        <w:tc>
          <w:tcPr>
            <w:tcW w:w="1498" w:type="dxa"/>
            <w:vAlign w:val="center"/>
          </w:tcPr>
          <w:p w14:paraId="512770C4" w14:textId="5F6B727B" w:rsidR="0021139D" w:rsidRPr="0099083A" w:rsidRDefault="0021139D" w:rsidP="0099083A">
            <w:pPr>
              <w:spacing w:before="80" w:after="80" w:afterAutospacing="0"/>
              <w:jc w:val="left"/>
              <w:rPr>
                <w:sz w:val="16"/>
                <w:szCs w:val="16"/>
              </w:rPr>
            </w:pPr>
            <w:proofErr w:type="spellStart"/>
            <w:r w:rsidRPr="0099083A">
              <w:rPr>
                <w:sz w:val="16"/>
                <w:szCs w:val="16"/>
              </w:rPr>
              <w:t>FRP</w:t>
            </w:r>
            <w:proofErr w:type="spellEnd"/>
            <w:r w:rsidRPr="0099083A">
              <w:rPr>
                <w:sz w:val="16"/>
                <w:szCs w:val="16"/>
              </w:rPr>
              <w:t xml:space="preserve"> Unistrut</w:t>
            </w:r>
          </w:p>
        </w:tc>
        <w:tc>
          <w:tcPr>
            <w:tcW w:w="2693" w:type="dxa"/>
            <w:vAlign w:val="center"/>
          </w:tcPr>
          <w:p w14:paraId="711DF999" w14:textId="4BB59C98" w:rsidR="0021139D" w:rsidRPr="0099083A" w:rsidRDefault="0021139D" w:rsidP="0099083A">
            <w:pPr>
              <w:spacing w:before="80" w:after="80" w:afterAutospacing="0"/>
              <w:jc w:val="left"/>
              <w:rPr>
                <w:sz w:val="16"/>
                <w:szCs w:val="16"/>
              </w:rPr>
            </w:pPr>
            <w:r w:rsidRPr="0099083A">
              <w:rPr>
                <w:sz w:val="16"/>
                <w:szCs w:val="16"/>
              </w:rPr>
              <w:t xml:space="preserve">Fibre-reinforced </w:t>
            </w:r>
            <w:r w:rsidR="00F04A42" w:rsidRPr="0099083A">
              <w:rPr>
                <w:sz w:val="16"/>
                <w:szCs w:val="16"/>
              </w:rPr>
              <w:t>Unistrut</w:t>
            </w:r>
            <w:r w:rsidRPr="0099083A">
              <w:rPr>
                <w:sz w:val="16"/>
                <w:szCs w:val="16"/>
              </w:rPr>
              <w:t xml:space="preserve"> mounted to rail web with adhesive. Web is buffed and primed prior to mounting. Uni-strut fixings used to connect</w:t>
            </w:r>
            <w:r w:rsidR="00F04A42" w:rsidRPr="0099083A">
              <w:rPr>
                <w:sz w:val="16"/>
                <w:szCs w:val="16"/>
              </w:rPr>
              <w:t xml:space="preserve"> an optical prism to the Unistrut</w:t>
            </w:r>
            <w:r w:rsidRPr="0099083A">
              <w:rPr>
                <w:sz w:val="16"/>
                <w:szCs w:val="16"/>
              </w:rPr>
              <w:t>.</w:t>
            </w:r>
          </w:p>
        </w:tc>
        <w:tc>
          <w:tcPr>
            <w:tcW w:w="2693" w:type="dxa"/>
            <w:vAlign w:val="center"/>
          </w:tcPr>
          <w:p w14:paraId="1688DF4D" w14:textId="489358D9" w:rsidR="0021139D" w:rsidRPr="0099083A" w:rsidRDefault="0099083A" w:rsidP="0099083A">
            <w:pPr>
              <w:pStyle w:val="ListParagraph"/>
              <w:spacing w:before="80" w:after="80"/>
              <w:ind w:left="175" w:hanging="219"/>
              <w:contextualSpacing w:val="0"/>
              <w:jc w:val="left"/>
              <w:rPr>
                <w:sz w:val="16"/>
                <w:szCs w:val="16"/>
              </w:rPr>
            </w:pPr>
            <w:r w:rsidRPr="0099083A">
              <w:rPr>
                <w:sz w:val="16"/>
                <w:szCs w:val="16"/>
              </w:rPr>
              <w:t>Fiber</w:t>
            </w:r>
            <w:r w:rsidR="0021139D" w:rsidRPr="0099083A">
              <w:rPr>
                <w:sz w:val="16"/>
                <w:szCs w:val="16"/>
              </w:rPr>
              <w:t>-reinforced strut create</w:t>
            </w:r>
            <w:r w:rsidRPr="0099083A">
              <w:rPr>
                <w:sz w:val="16"/>
                <w:szCs w:val="16"/>
              </w:rPr>
              <w:t>s</w:t>
            </w:r>
            <w:r w:rsidR="0021139D" w:rsidRPr="0099083A">
              <w:rPr>
                <w:sz w:val="16"/>
                <w:szCs w:val="16"/>
              </w:rPr>
              <w:t xml:space="preserve"> a non-conductive </w:t>
            </w:r>
            <w:r w:rsidR="00F04A42" w:rsidRPr="0099083A">
              <w:rPr>
                <w:sz w:val="16"/>
                <w:szCs w:val="16"/>
              </w:rPr>
              <w:t xml:space="preserve">and </w:t>
            </w:r>
            <w:r w:rsidR="00D43B0C" w:rsidRPr="0099083A">
              <w:rPr>
                <w:sz w:val="16"/>
                <w:szCs w:val="16"/>
              </w:rPr>
              <w:t>no</w:t>
            </w:r>
            <w:r w:rsidR="00D43B0C">
              <w:rPr>
                <w:sz w:val="16"/>
                <w:szCs w:val="16"/>
              </w:rPr>
              <w:t>n</w:t>
            </w:r>
            <w:r w:rsidR="00D43B0C" w:rsidRPr="0099083A">
              <w:rPr>
                <w:sz w:val="16"/>
                <w:szCs w:val="16"/>
              </w:rPr>
              <w:t>-corrosive</w:t>
            </w:r>
            <w:r w:rsidR="00F04A42" w:rsidRPr="0099083A">
              <w:rPr>
                <w:sz w:val="16"/>
                <w:szCs w:val="16"/>
              </w:rPr>
              <w:t xml:space="preserve"> </w:t>
            </w:r>
            <w:r w:rsidR="0021139D" w:rsidRPr="0099083A">
              <w:rPr>
                <w:sz w:val="16"/>
                <w:szCs w:val="16"/>
              </w:rPr>
              <w:t>barrier between prism and rail.</w:t>
            </w:r>
          </w:p>
          <w:p w14:paraId="25FD6017" w14:textId="178E588B" w:rsidR="0021139D" w:rsidRPr="0099083A" w:rsidRDefault="0021139D" w:rsidP="0099083A">
            <w:pPr>
              <w:pStyle w:val="ListParagraph"/>
              <w:spacing w:before="80" w:after="80"/>
              <w:ind w:left="175" w:hanging="219"/>
              <w:contextualSpacing w:val="0"/>
              <w:jc w:val="left"/>
              <w:rPr>
                <w:sz w:val="16"/>
                <w:szCs w:val="16"/>
              </w:rPr>
            </w:pPr>
            <w:r w:rsidRPr="0099083A">
              <w:rPr>
                <w:sz w:val="16"/>
                <w:szCs w:val="16"/>
              </w:rPr>
              <w:t xml:space="preserve">Prism can be </w:t>
            </w:r>
            <w:r w:rsidR="00F04A42" w:rsidRPr="0099083A">
              <w:rPr>
                <w:sz w:val="16"/>
                <w:szCs w:val="16"/>
              </w:rPr>
              <w:t xml:space="preserve">detached </w:t>
            </w:r>
            <w:r w:rsidRPr="0099083A">
              <w:rPr>
                <w:sz w:val="16"/>
                <w:szCs w:val="16"/>
              </w:rPr>
              <w:t>from strut if required.</w:t>
            </w:r>
          </w:p>
        </w:tc>
        <w:tc>
          <w:tcPr>
            <w:tcW w:w="2693" w:type="dxa"/>
            <w:vAlign w:val="center"/>
          </w:tcPr>
          <w:p w14:paraId="40750228" w14:textId="7BBEE4A3" w:rsidR="0021139D" w:rsidRPr="0099083A" w:rsidRDefault="0021139D" w:rsidP="0099083A">
            <w:pPr>
              <w:pStyle w:val="ListParagraph"/>
              <w:spacing w:before="80" w:after="80"/>
              <w:ind w:left="176" w:right="-23" w:hanging="221"/>
              <w:contextualSpacing w:val="0"/>
              <w:jc w:val="left"/>
              <w:rPr>
                <w:sz w:val="16"/>
                <w:szCs w:val="16"/>
              </w:rPr>
            </w:pPr>
            <w:r w:rsidRPr="0099083A">
              <w:rPr>
                <w:sz w:val="16"/>
                <w:szCs w:val="16"/>
              </w:rPr>
              <w:t xml:space="preserve">One </w:t>
            </w:r>
            <w:r w:rsidR="00D43B0C">
              <w:rPr>
                <w:sz w:val="16"/>
                <w:szCs w:val="16"/>
              </w:rPr>
              <w:t xml:space="preserve">time </w:t>
            </w:r>
            <w:r w:rsidRPr="0099083A">
              <w:rPr>
                <w:sz w:val="16"/>
                <w:szCs w:val="16"/>
              </w:rPr>
              <w:t>use mounting.</w:t>
            </w:r>
          </w:p>
          <w:p w14:paraId="676985DC" w14:textId="3A6BA85C" w:rsidR="0021139D" w:rsidRPr="0099083A" w:rsidRDefault="0021139D" w:rsidP="0099083A">
            <w:pPr>
              <w:pStyle w:val="ListParagraph"/>
              <w:spacing w:before="80" w:after="80"/>
              <w:ind w:left="176" w:right="-23" w:hanging="221"/>
              <w:contextualSpacing w:val="0"/>
              <w:jc w:val="left"/>
              <w:rPr>
                <w:sz w:val="16"/>
                <w:szCs w:val="16"/>
              </w:rPr>
            </w:pPr>
            <w:r w:rsidRPr="0099083A">
              <w:rPr>
                <w:sz w:val="16"/>
                <w:szCs w:val="16"/>
              </w:rPr>
              <w:t>Strut is mounted for long term occupation. Once glued in place it is expected to remain in place until the end of monitoring</w:t>
            </w:r>
            <w:r w:rsidR="00D43B0C">
              <w:rPr>
                <w:sz w:val="16"/>
                <w:szCs w:val="16"/>
              </w:rPr>
              <w:t>.</w:t>
            </w:r>
          </w:p>
        </w:tc>
      </w:tr>
      <w:tr w:rsidR="0021139D" w:rsidRPr="0099083A" w14:paraId="235973D3" w14:textId="5641465A" w:rsidTr="0099083A">
        <w:trPr>
          <w:trHeight w:val="397"/>
        </w:trPr>
        <w:tc>
          <w:tcPr>
            <w:tcW w:w="1498" w:type="dxa"/>
            <w:vAlign w:val="center"/>
          </w:tcPr>
          <w:p w14:paraId="5AC87D7F" w14:textId="2A75E74D" w:rsidR="0021139D" w:rsidRPr="0099083A" w:rsidRDefault="0021139D" w:rsidP="0099083A">
            <w:pPr>
              <w:spacing w:before="80" w:after="80" w:afterAutospacing="0"/>
              <w:jc w:val="left"/>
              <w:rPr>
                <w:sz w:val="16"/>
                <w:szCs w:val="16"/>
              </w:rPr>
            </w:pPr>
            <w:r w:rsidRPr="0099083A">
              <w:rPr>
                <w:sz w:val="16"/>
                <w:szCs w:val="16"/>
              </w:rPr>
              <w:t>Rail Clamp</w:t>
            </w:r>
          </w:p>
        </w:tc>
        <w:tc>
          <w:tcPr>
            <w:tcW w:w="2693" w:type="dxa"/>
            <w:vAlign w:val="center"/>
          </w:tcPr>
          <w:p w14:paraId="5883541E" w14:textId="0E10DD65" w:rsidR="0021139D" w:rsidRPr="0099083A" w:rsidRDefault="00F04A42" w:rsidP="0099083A">
            <w:pPr>
              <w:spacing w:before="80" w:after="80" w:afterAutospacing="0"/>
              <w:jc w:val="left"/>
              <w:rPr>
                <w:sz w:val="16"/>
                <w:szCs w:val="16"/>
              </w:rPr>
            </w:pPr>
            <w:r w:rsidRPr="0099083A">
              <w:rPr>
                <w:sz w:val="16"/>
                <w:szCs w:val="16"/>
              </w:rPr>
              <w:t>Custom-made stainless-steel clamp which attaches to the foot of the rail. Clamp has threaded bolt holes form mounting of an optical prism.</w:t>
            </w:r>
          </w:p>
        </w:tc>
        <w:tc>
          <w:tcPr>
            <w:tcW w:w="2693" w:type="dxa"/>
            <w:vAlign w:val="center"/>
          </w:tcPr>
          <w:p w14:paraId="55A085C7" w14:textId="77777777" w:rsidR="00F04A42" w:rsidRPr="0099083A" w:rsidRDefault="00F04A42" w:rsidP="0099083A">
            <w:pPr>
              <w:pStyle w:val="ListParagraph"/>
              <w:spacing w:before="80" w:after="80"/>
              <w:ind w:left="175" w:hanging="219"/>
              <w:contextualSpacing w:val="0"/>
              <w:jc w:val="left"/>
              <w:rPr>
                <w:sz w:val="16"/>
                <w:szCs w:val="16"/>
              </w:rPr>
            </w:pPr>
            <w:r w:rsidRPr="0099083A">
              <w:rPr>
                <w:sz w:val="16"/>
                <w:szCs w:val="16"/>
              </w:rPr>
              <w:t>Reusable clamping system with interchangeable prism options.</w:t>
            </w:r>
          </w:p>
          <w:p w14:paraId="413EDAB7" w14:textId="73E5A081" w:rsidR="00F04A42" w:rsidRPr="0099083A" w:rsidRDefault="00F04A42" w:rsidP="0099083A">
            <w:pPr>
              <w:pStyle w:val="ListParagraph"/>
              <w:spacing w:before="80" w:after="80"/>
              <w:ind w:left="175" w:hanging="219"/>
              <w:contextualSpacing w:val="0"/>
              <w:jc w:val="left"/>
              <w:rPr>
                <w:sz w:val="16"/>
                <w:szCs w:val="16"/>
              </w:rPr>
            </w:pPr>
            <w:r w:rsidRPr="0099083A">
              <w:rPr>
                <w:sz w:val="16"/>
                <w:szCs w:val="16"/>
              </w:rPr>
              <w:t>Nondestructive mounting system.</w:t>
            </w:r>
          </w:p>
        </w:tc>
        <w:tc>
          <w:tcPr>
            <w:tcW w:w="2693" w:type="dxa"/>
            <w:vAlign w:val="center"/>
          </w:tcPr>
          <w:p w14:paraId="1ABDD958" w14:textId="642C61D9" w:rsidR="0021139D" w:rsidRPr="0099083A" w:rsidRDefault="00F04A42" w:rsidP="0099083A">
            <w:pPr>
              <w:pStyle w:val="ListParagraph"/>
              <w:spacing w:before="80" w:after="80"/>
              <w:ind w:left="176" w:right="-23" w:hanging="221"/>
              <w:contextualSpacing w:val="0"/>
              <w:jc w:val="left"/>
              <w:rPr>
                <w:sz w:val="16"/>
                <w:szCs w:val="16"/>
              </w:rPr>
            </w:pPr>
            <w:r w:rsidRPr="0099083A">
              <w:rPr>
                <w:sz w:val="16"/>
                <w:szCs w:val="16"/>
              </w:rPr>
              <w:t>Metallic product creates electrical bond with rail.</w:t>
            </w:r>
          </w:p>
          <w:p w14:paraId="2134C716" w14:textId="5E77BE86" w:rsidR="00F04A42" w:rsidRPr="0099083A" w:rsidRDefault="00F04A42" w:rsidP="0099083A">
            <w:pPr>
              <w:pStyle w:val="ListParagraph"/>
              <w:spacing w:before="80" w:after="80"/>
              <w:ind w:left="176" w:right="-23" w:hanging="221"/>
              <w:contextualSpacing w:val="0"/>
              <w:jc w:val="left"/>
              <w:rPr>
                <w:sz w:val="16"/>
                <w:szCs w:val="16"/>
              </w:rPr>
            </w:pPr>
            <w:r w:rsidRPr="0099083A">
              <w:rPr>
                <w:sz w:val="16"/>
                <w:szCs w:val="16"/>
              </w:rPr>
              <w:t>Expensive unit cost due to custom fabrication requirements.</w:t>
            </w:r>
          </w:p>
        </w:tc>
      </w:tr>
      <w:tr w:rsidR="0021139D" w:rsidRPr="0099083A" w14:paraId="1829B5DA" w14:textId="77777777" w:rsidTr="0099083A">
        <w:trPr>
          <w:trHeight w:val="397"/>
        </w:trPr>
        <w:tc>
          <w:tcPr>
            <w:tcW w:w="1498" w:type="dxa"/>
            <w:vAlign w:val="center"/>
          </w:tcPr>
          <w:p w14:paraId="4B798E0A" w14:textId="19C8C5E9" w:rsidR="0021139D" w:rsidRPr="0099083A" w:rsidRDefault="00F04A42" w:rsidP="0099083A">
            <w:pPr>
              <w:spacing w:before="80" w:after="80" w:afterAutospacing="0"/>
              <w:jc w:val="left"/>
              <w:rPr>
                <w:sz w:val="16"/>
                <w:szCs w:val="16"/>
              </w:rPr>
            </w:pPr>
            <w:r w:rsidRPr="0099083A">
              <w:rPr>
                <w:sz w:val="16"/>
                <w:szCs w:val="16"/>
              </w:rPr>
              <w:t>Survey Plug</w:t>
            </w:r>
          </w:p>
        </w:tc>
        <w:tc>
          <w:tcPr>
            <w:tcW w:w="2693" w:type="dxa"/>
            <w:vAlign w:val="center"/>
          </w:tcPr>
          <w:p w14:paraId="114AF731" w14:textId="176986FF" w:rsidR="0021139D" w:rsidRPr="0099083A" w:rsidRDefault="00F04A42" w:rsidP="0099083A">
            <w:pPr>
              <w:spacing w:before="80" w:after="80" w:afterAutospacing="0"/>
              <w:jc w:val="left"/>
              <w:rPr>
                <w:sz w:val="16"/>
                <w:szCs w:val="16"/>
              </w:rPr>
            </w:pPr>
            <w:r w:rsidRPr="0099083A">
              <w:rPr>
                <w:sz w:val="16"/>
                <w:szCs w:val="16"/>
              </w:rPr>
              <w:t>Expanding survey wall plug drilled and installed into concrete or wood sleepers. Optical prism mountable via plug.</w:t>
            </w:r>
          </w:p>
        </w:tc>
        <w:tc>
          <w:tcPr>
            <w:tcW w:w="2693" w:type="dxa"/>
            <w:vAlign w:val="center"/>
          </w:tcPr>
          <w:p w14:paraId="03F9D950" w14:textId="6881180B" w:rsidR="0099083A" w:rsidRPr="0099083A" w:rsidRDefault="0099083A" w:rsidP="0099083A">
            <w:pPr>
              <w:pStyle w:val="ListParagraph"/>
              <w:spacing w:before="80" w:after="80"/>
              <w:ind w:left="175" w:hanging="219"/>
              <w:contextualSpacing w:val="0"/>
              <w:jc w:val="left"/>
              <w:rPr>
                <w:sz w:val="16"/>
                <w:szCs w:val="16"/>
              </w:rPr>
            </w:pPr>
            <w:r w:rsidRPr="0099083A">
              <w:rPr>
                <w:sz w:val="16"/>
                <w:szCs w:val="16"/>
              </w:rPr>
              <w:t>Cost effective and quick mounting option for short term possessions.</w:t>
            </w:r>
          </w:p>
        </w:tc>
        <w:tc>
          <w:tcPr>
            <w:tcW w:w="2693" w:type="dxa"/>
            <w:vAlign w:val="center"/>
          </w:tcPr>
          <w:p w14:paraId="103A1918" w14:textId="77777777" w:rsidR="0021139D" w:rsidRPr="0099083A" w:rsidRDefault="00F04A42" w:rsidP="0099083A">
            <w:pPr>
              <w:pStyle w:val="ListParagraph"/>
              <w:spacing w:before="80" w:after="80"/>
              <w:ind w:left="176" w:right="-23" w:hanging="221"/>
              <w:contextualSpacing w:val="0"/>
              <w:jc w:val="left"/>
              <w:rPr>
                <w:sz w:val="16"/>
                <w:szCs w:val="16"/>
              </w:rPr>
            </w:pPr>
            <w:r w:rsidRPr="0099083A">
              <w:rPr>
                <w:sz w:val="16"/>
                <w:szCs w:val="16"/>
              </w:rPr>
              <w:t>Requires drilling into sleepers.</w:t>
            </w:r>
          </w:p>
          <w:p w14:paraId="2312829E" w14:textId="02DD05B9" w:rsidR="0099083A" w:rsidRPr="0099083A" w:rsidRDefault="0099083A" w:rsidP="0099083A">
            <w:pPr>
              <w:pStyle w:val="ListParagraph"/>
              <w:spacing w:before="80" w:after="80"/>
              <w:ind w:left="176" w:right="-23" w:hanging="221"/>
              <w:contextualSpacing w:val="0"/>
              <w:jc w:val="left"/>
              <w:rPr>
                <w:sz w:val="16"/>
                <w:szCs w:val="16"/>
              </w:rPr>
            </w:pPr>
            <w:r w:rsidRPr="0099083A">
              <w:rPr>
                <w:sz w:val="16"/>
                <w:szCs w:val="16"/>
              </w:rPr>
              <w:t>Prism and rail may move independently with each other due to mounting location.</w:t>
            </w:r>
          </w:p>
        </w:tc>
      </w:tr>
    </w:tbl>
    <w:p w14:paraId="018D5353" w14:textId="77777777" w:rsidR="0099083A" w:rsidRDefault="0099083A" w:rsidP="0099083A"/>
    <w:p w14:paraId="2890A15B" w14:textId="77777777" w:rsidR="0099083A" w:rsidRDefault="0099083A">
      <w:pPr>
        <w:spacing w:after="0" w:afterAutospacing="0"/>
        <w:jc w:val="left"/>
        <w:rPr>
          <w:rFonts w:ascii="Segoe UI Semibold" w:hAnsi="Segoe UI Semibold" w:cs="Segoe UI Semibold"/>
          <w:bCs/>
          <w:i/>
          <w:color w:val="2F5496" w:themeColor="accent6" w:themeShade="BF"/>
          <w:sz w:val="28"/>
          <w:szCs w:val="32"/>
          <w:lang w:val="en-US"/>
        </w:rPr>
      </w:pPr>
      <w:r>
        <w:br w:type="page"/>
      </w:r>
    </w:p>
    <w:p w14:paraId="020D08C5" w14:textId="25C242FD" w:rsidR="00C8311E" w:rsidRPr="000E4491" w:rsidRDefault="00C8311E" w:rsidP="000E4491">
      <w:pPr>
        <w:pStyle w:val="Style1"/>
      </w:pPr>
      <w:bookmarkStart w:id="20" w:name="_Toc37243238"/>
      <w:r>
        <w:lastRenderedPageBreak/>
        <w:t xml:space="preserve">Prism to </w:t>
      </w:r>
      <w:r w:rsidR="00760388">
        <w:t>t</w:t>
      </w:r>
      <w:r>
        <w:t xml:space="preserve">rack </w:t>
      </w:r>
      <w:r w:rsidR="00760388">
        <w:t>o</w:t>
      </w:r>
      <w:r>
        <w:t>ffsets</w:t>
      </w:r>
      <w:bookmarkEnd w:id="20"/>
    </w:p>
    <w:bookmarkEnd w:id="12"/>
    <w:bookmarkEnd w:id="11"/>
    <w:bookmarkEnd w:id="10"/>
    <w:bookmarkEnd w:id="9"/>
    <w:bookmarkEnd w:id="8"/>
    <w:bookmarkEnd w:id="7"/>
    <w:bookmarkEnd w:id="6"/>
    <w:bookmarkEnd w:id="5"/>
    <w:bookmarkEnd w:id="4"/>
    <w:bookmarkEnd w:id="3"/>
    <w:p w14:paraId="19D0DA25" w14:textId="150D8CA9" w:rsidR="00760388" w:rsidRPr="00760388" w:rsidRDefault="00C8311E" w:rsidP="00C8311E">
      <w:r>
        <w:rPr>
          <w:lang w:val="en-US"/>
        </w:rPr>
        <w:t>Traditionally, manual measurements of track geometry parameters</w:t>
      </w:r>
      <w:r w:rsidR="00852E87">
        <w:rPr>
          <w:lang w:val="en-US"/>
        </w:rPr>
        <w:t xml:space="preserve"> </w:t>
      </w:r>
      <w:r>
        <w:rPr>
          <w:lang w:val="en-US"/>
        </w:rPr>
        <w:t xml:space="preserve">involve </w:t>
      </w:r>
      <w:r w:rsidR="00626998">
        <w:rPr>
          <w:lang w:val="en-US"/>
        </w:rPr>
        <w:t>observations</w:t>
      </w:r>
      <w:r w:rsidR="00D37411">
        <w:rPr>
          <w:lang w:val="en-US"/>
        </w:rPr>
        <w:t xml:space="preserve"> to</w:t>
      </w:r>
      <w:r>
        <w:rPr>
          <w:lang w:val="en-US"/>
        </w:rPr>
        <w:t xml:space="preserve"> reference points on the head or running edge of the rail</w:t>
      </w:r>
      <w:r w:rsidR="00852E87">
        <w:rPr>
          <w:lang w:val="en-US"/>
        </w:rPr>
        <w:t xml:space="preserve"> and taping or leveling between these physical surfaces.</w:t>
      </w:r>
      <w:r w:rsidR="00A1444E">
        <w:rPr>
          <w:lang w:val="en-US"/>
        </w:rPr>
        <w:t xml:space="preserve"> </w:t>
      </w:r>
      <w:r w:rsidR="00620060">
        <w:rPr>
          <w:lang w:val="en-US"/>
        </w:rPr>
        <w:t>W</w:t>
      </w:r>
      <w:r w:rsidR="00A1444E">
        <w:rPr>
          <w:lang w:val="en-US"/>
        </w:rPr>
        <w:t xml:space="preserve">ith geospatial based </w:t>
      </w:r>
      <w:r w:rsidR="00A25025" w:rsidRPr="00A25025">
        <w:t>a</w:t>
      </w:r>
      <w:r w:rsidR="00852E87" w:rsidRPr="00A25025">
        <w:t xml:space="preserve">utomated </w:t>
      </w:r>
      <w:r w:rsidR="00A1444E">
        <w:t>systems, it is not possible or practical to observe directly to the rail head while maintaining repeatability and accuracy.</w:t>
      </w:r>
      <w:r w:rsidR="00760388">
        <w:t xml:space="preserve"> </w:t>
      </w:r>
      <w:r w:rsidR="00A1444E">
        <w:t>Alternatively, automated systems</w:t>
      </w:r>
      <w:r w:rsidR="00852E87" w:rsidRPr="00A25025">
        <w:t xml:space="preserve"> produce a set of discrete XYZ coordinate data with respect to the optical </w:t>
      </w:r>
      <w:r w:rsidR="00A25025" w:rsidRPr="00A25025">
        <w:t>centre</w:t>
      </w:r>
      <w:r w:rsidR="00852E87" w:rsidRPr="00A25025">
        <w:t xml:space="preserve"> of each prism</w:t>
      </w:r>
      <w:r w:rsidR="002F5954">
        <w:t xml:space="preserve"> mounted to a component of the rail</w:t>
      </w:r>
      <w:r w:rsidR="00852E87" w:rsidRPr="00A25025">
        <w:t xml:space="preserve">. </w:t>
      </w:r>
      <w:r w:rsidR="00A25025" w:rsidRPr="00A25025">
        <w:t>T</w:t>
      </w:r>
      <w:r w:rsidR="00A25025">
        <w:rPr>
          <w:lang w:val="en-US"/>
        </w:rPr>
        <w:t>he means the raw observed XYZ data</w:t>
      </w:r>
      <w:r w:rsidR="00A1444E">
        <w:rPr>
          <w:lang w:val="en-US"/>
        </w:rPr>
        <w:t xml:space="preserve"> attained</w:t>
      </w:r>
      <w:r w:rsidR="00A25025">
        <w:rPr>
          <w:lang w:val="en-US"/>
        </w:rPr>
        <w:t xml:space="preserve"> is not suitable for direct geometry calculations</w:t>
      </w:r>
      <w:r w:rsidR="00A1444E">
        <w:rPr>
          <w:lang w:val="en-US"/>
        </w:rPr>
        <w:t xml:space="preserve"> in its raw form</w:t>
      </w:r>
      <w:r w:rsidR="00760388">
        <w:rPr>
          <w:lang w:val="en-US"/>
        </w:rPr>
        <w:t>.</w:t>
      </w:r>
    </w:p>
    <w:p w14:paraId="0E5ED080" w14:textId="1DF427A5" w:rsidR="00A25025" w:rsidRPr="00A25025" w:rsidRDefault="00760388" w:rsidP="00C8311E">
      <w:pPr>
        <w:rPr>
          <w:rStyle w:val="InLineEmphasisChar"/>
        </w:rPr>
      </w:pPr>
      <w:r>
        <w:rPr>
          <w:rStyle w:val="InLineEmphasisChar"/>
        </w:rPr>
        <w:t>B</w:t>
      </w:r>
      <w:r w:rsidR="00A25025" w:rsidRPr="00A25025">
        <w:rPr>
          <w:rStyle w:val="InLineEmphasisChar"/>
        </w:rPr>
        <w:t>eware of venders offering geometry values in this manner without additional processing steps</w:t>
      </w:r>
      <w:r w:rsidR="00BE2770">
        <w:rPr>
          <w:rStyle w:val="InLineEmphasisChar"/>
        </w:rPr>
        <w:t>… the reported parameter</w:t>
      </w:r>
      <w:r>
        <w:rPr>
          <w:rStyle w:val="InLineEmphasisChar"/>
        </w:rPr>
        <w:t xml:space="preserve"> values</w:t>
      </w:r>
      <w:r w:rsidR="00BE2770">
        <w:rPr>
          <w:rStyle w:val="InLineEmphasisChar"/>
        </w:rPr>
        <w:t xml:space="preserve"> will not represent the true </w:t>
      </w:r>
      <w:r>
        <w:rPr>
          <w:rStyle w:val="InLineEmphasisChar"/>
        </w:rPr>
        <w:t xml:space="preserve">absolute </w:t>
      </w:r>
      <w:r w:rsidR="00BE2770">
        <w:rPr>
          <w:rStyle w:val="InLineEmphasisChar"/>
        </w:rPr>
        <w:t>geometry of the track.</w:t>
      </w:r>
    </w:p>
    <w:p w14:paraId="3875CD05" w14:textId="3454CC48" w:rsidR="00852E87" w:rsidRDefault="00852E87" w:rsidP="00C8311E">
      <w:pPr>
        <w:rPr>
          <w:lang w:val="en-US"/>
        </w:rPr>
      </w:pPr>
      <w:r>
        <w:rPr>
          <w:lang w:val="en-US"/>
        </w:rPr>
        <w:t>To ensure the reported geometry parameters from the automated system closely represent</w:t>
      </w:r>
      <w:r w:rsidR="00C8311E">
        <w:rPr>
          <w:lang w:val="en-US"/>
        </w:rPr>
        <w:t xml:space="preserve"> </w:t>
      </w:r>
      <w:r>
        <w:rPr>
          <w:lang w:val="en-US"/>
        </w:rPr>
        <w:t>the result you would attain from a</w:t>
      </w:r>
      <w:r w:rsidR="00C8311E">
        <w:rPr>
          <w:lang w:val="en-US"/>
        </w:rPr>
        <w:t xml:space="preserve"> manual measurement technique, each observed prism </w:t>
      </w:r>
      <w:r>
        <w:rPr>
          <w:lang w:val="en-US"/>
        </w:rPr>
        <w:t>must</w:t>
      </w:r>
      <w:r w:rsidR="00C8311E">
        <w:rPr>
          <w:lang w:val="en-US"/>
        </w:rPr>
        <w:t xml:space="preserve"> be offset onto the measurable surface of the track.</w:t>
      </w:r>
      <w:r>
        <w:rPr>
          <w:lang w:val="en-US"/>
        </w:rPr>
        <w:t xml:space="preserve"> </w:t>
      </w:r>
    </w:p>
    <w:p w14:paraId="1F4146F1" w14:textId="4B3D00A9" w:rsidR="001E1762" w:rsidRDefault="001E1762" w:rsidP="002C1606">
      <w:pPr>
        <w:rPr>
          <w:rFonts w:ascii="Segoe UI Semibold" w:hAnsi="Segoe UI Semibold" w:cs="Segoe UI Semibold"/>
          <w:lang w:val="en-US"/>
        </w:rPr>
      </w:pPr>
      <w:r>
        <w:rPr>
          <w:noProof/>
          <w:lang w:val="en-US"/>
        </w:rPr>
        <mc:AlternateContent>
          <mc:Choice Requires="wpg">
            <w:drawing>
              <wp:anchor distT="0" distB="0" distL="114300" distR="114300" simplePos="0" relativeHeight="251658243" behindDoc="0" locked="0" layoutInCell="1" allowOverlap="1" wp14:anchorId="08F402BC" wp14:editId="0EC8F7A8">
                <wp:simplePos x="0" y="0"/>
                <wp:positionH relativeFrom="margin">
                  <wp:align>center</wp:align>
                </wp:positionH>
                <wp:positionV relativeFrom="paragraph">
                  <wp:posOffset>185745</wp:posOffset>
                </wp:positionV>
                <wp:extent cx="5228646" cy="3075024"/>
                <wp:effectExtent l="19050" t="19050" r="10160" b="11430"/>
                <wp:wrapNone/>
                <wp:docPr id="491" name="Group 491"/>
                <wp:cNvGraphicFramePr/>
                <a:graphic xmlns:a="http://schemas.openxmlformats.org/drawingml/2006/main">
                  <a:graphicData uri="http://schemas.microsoft.com/office/word/2010/wordprocessingGroup">
                    <wpg:wgp>
                      <wpg:cNvGrpSpPr/>
                      <wpg:grpSpPr>
                        <a:xfrm>
                          <a:off x="0" y="0"/>
                          <a:ext cx="5228646" cy="3075024"/>
                          <a:chOff x="0" y="0"/>
                          <a:chExt cx="4895850" cy="2879725"/>
                        </a:xfrm>
                      </wpg:grpSpPr>
                      <wpg:grpSp>
                        <wpg:cNvPr id="490" name="Group 490"/>
                        <wpg:cNvGrpSpPr/>
                        <wpg:grpSpPr>
                          <a:xfrm>
                            <a:off x="0" y="0"/>
                            <a:ext cx="4895850" cy="2879725"/>
                            <a:chOff x="0" y="0"/>
                            <a:chExt cx="4895850" cy="2879725"/>
                          </a:xfrm>
                        </wpg:grpSpPr>
                        <pic:pic xmlns:pic="http://schemas.openxmlformats.org/drawingml/2006/picture">
                          <pic:nvPicPr>
                            <pic:cNvPr id="5" name="Content Placeholder 4" descr="A picture containing photo, toy, box, ramp&#10;&#10;Description automatically generated">
                              <a:extLst>
                                <a:ext uri="{FF2B5EF4-FFF2-40B4-BE49-F238E27FC236}">
                                  <a16:creationId xmlns:a16="http://schemas.microsoft.com/office/drawing/2014/main" id="{21F7A0B1-1B44-454B-B8A8-AF79C1DD6FFC}"/>
                                </a:ext>
                              </a:extLst>
                            </pic:cNvPr>
                            <pic:cNvPicPr>
                              <a:picLocks noGrp="1" noChangeAspect="1"/>
                            </pic:cNvPicPr>
                          </pic:nvPicPr>
                          <pic:blipFill rotWithShape="1">
                            <a:blip r:embed="rId24" cstate="print">
                              <a:extLst>
                                <a:ext uri="{28A0092B-C50C-407E-A947-70E740481C1C}">
                                  <a14:useLocalDpi xmlns:a14="http://schemas.microsoft.com/office/drawing/2010/main" val="0"/>
                                </a:ext>
                              </a:extLst>
                            </a:blip>
                            <a:srcRect l="2641" t="1961" r="2041" b="558"/>
                            <a:stretch/>
                          </pic:blipFill>
                          <pic:spPr>
                            <a:xfrm>
                              <a:off x="0" y="0"/>
                              <a:ext cx="4895850" cy="2879725"/>
                            </a:xfrm>
                            <a:prstGeom prst="rect">
                              <a:avLst/>
                            </a:prstGeom>
                            <a:ln w="22225">
                              <a:solidFill>
                                <a:sysClr val="window" lastClr="FFFFFF">
                                  <a:lumMod val="95000"/>
                                </a:sysClr>
                              </a:solidFill>
                            </a:ln>
                            <a:effectLst/>
                          </pic:spPr>
                        </pic:pic>
                        <wps:wsp>
                          <wps:cNvPr id="253" name="TextBox 12"/>
                          <wps:cNvSpPr txBox="1"/>
                          <wps:spPr>
                            <a:xfrm rot="20936917">
                              <a:off x="2326327" y="390649"/>
                              <a:ext cx="820591" cy="539262"/>
                            </a:xfrm>
                            <a:prstGeom prst="rect">
                              <a:avLst/>
                            </a:prstGeom>
                            <a:noFill/>
                          </wps:spPr>
                          <wps:txbx>
                            <w:txbxContent>
                              <w:p w14:paraId="57424576" w14:textId="77777777" w:rsidR="008E2826" w:rsidRDefault="008E2826" w:rsidP="00BE2770">
                                <w:pPr>
                                  <w:rPr>
                                    <w:sz w:val="24"/>
                                    <w:szCs w:val="24"/>
                                  </w:rPr>
                                </w:pPr>
                                <w:r>
                                  <w:rPr>
                                    <w:rFonts w:ascii="Segoe UI Semibold" w:eastAsia="+mn-ea" w:hAnsi="Segoe UI Semibold" w:cs="+mn-cs"/>
                                    <w:i/>
                                    <w:iCs/>
                                    <w:color w:val="243C74"/>
                                    <w:kern w:val="24"/>
                                    <w:sz w:val="16"/>
                                    <w:szCs w:val="16"/>
                                  </w:rPr>
                                  <w:t>2D Offset</w:t>
                                </w:r>
                              </w:p>
                            </w:txbxContent>
                          </wps:txbx>
                          <wps:bodyPr wrap="square" rtlCol="0">
                            <a:noAutofit/>
                          </wps:bodyPr>
                        </wps:wsp>
                        <wps:wsp>
                          <wps:cNvPr id="254" name="TextBox 13"/>
                          <wps:cNvSpPr txBox="1"/>
                          <wps:spPr>
                            <a:xfrm rot="15791320">
                              <a:off x="1150669" y="1287236"/>
                              <a:ext cx="830869" cy="532591"/>
                            </a:xfrm>
                            <a:prstGeom prst="rect">
                              <a:avLst/>
                            </a:prstGeom>
                            <a:noFill/>
                          </wps:spPr>
                          <wps:txbx>
                            <w:txbxContent>
                              <w:p w14:paraId="246FAD44" w14:textId="77777777" w:rsidR="008E2826" w:rsidRDefault="008E2826" w:rsidP="00BE2770">
                                <w:pPr>
                                  <w:rPr>
                                    <w:sz w:val="24"/>
                                    <w:szCs w:val="24"/>
                                  </w:rPr>
                                </w:pPr>
                                <w:r>
                                  <w:rPr>
                                    <w:rFonts w:ascii="Segoe UI Semibold" w:eastAsia="+mn-ea" w:hAnsi="Segoe UI Semibold" w:cs="+mn-cs"/>
                                    <w:i/>
                                    <w:iCs/>
                                    <w:color w:val="243C74"/>
                                    <w:kern w:val="24"/>
                                    <w:sz w:val="16"/>
                                    <w:szCs w:val="16"/>
                                  </w:rPr>
                                  <w:t>1D Offset</w:t>
                                </w:r>
                              </w:p>
                            </w:txbxContent>
                          </wps:txbx>
                          <wps:bodyPr wrap="square" rtlCol="0">
                            <a:noAutofit/>
                          </wps:bodyPr>
                        </wps:wsp>
                        <wps:wsp>
                          <wps:cNvPr id="255" name="TextBox 14"/>
                          <wps:cNvSpPr txBox="1"/>
                          <wps:spPr>
                            <a:xfrm>
                              <a:off x="3448545" y="408462"/>
                              <a:ext cx="820591" cy="539262"/>
                            </a:xfrm>
                            <a:prstGeom prst="rect">
                              <a:avLst/>
                            </a:prstGeom>
                            <a:noFill/>
                          </wps:spPr>
                          <wps:txbx>
                            <w:txbxContent>
                              <w:p w14:paraId="6B56C4AB" w14:textId="77777777" w:rsidR="008E2826" w:rsidRDefault="008E2826" w:rsidP="00BE2770">
                                <w:pPr>
                                  <w:rPr>
                                    <w:sz w:val="24"/>
                                    <w:szCs w:val="24"/>
                                  </w:rPr>
                                </w:pPr>
                                <w:r>
                                  <w:rPr>
                                    <w:rFonts w:ascii="Segoe UI Semibold" w:eastAsia="+mn-ea" w:hAnsi="Segoe UI Semibold" w:cs="+mn-cs"/>
                                    <w:i/>
                                    <w:iCs/>
                                    <w:color w:val="243C74"/>
                                    <w:kern w:val="24"/>
                                    <w:sz w:val="16"/>
                                    <w:szCs w:val="16"/>
                                  </w:rPr>
                                  <w:t>Chainage</w:t>
                                </w:r>
                              </w:p>
                            </w:txbxContent>
                          </wps:txbx>
                          <wps:bodyPr wrap="square" rtlCol="0">
                            <a:noAutofit/>
                          </wps:bodyPr>
                        </wps:wsp>
                        <wps:wsp>
                          <wps:cNvPr id="480" name="Straight Connector 15"/>
                          <wps:cNvCnPr>
                            <a:cxnSpLocks/>
                          </wps:cNvCnPr>
                          <wps:spPr>
                            <a:xfrm flipV="1">
                              <a:off x="2041319" y="806285"/>
                              <a:ext cx="0" cy="275548"/>
                            </a:xfrm>
                            <a:prstGeom prst="line">
                              <a:avLst/>
                            </a:prstGeom>
                            <a:noFill/>
                            <a:ln w="6350" cap="flat" cmpd="sng" algn="ctr">
                              <a:solidFill>
                                <a:srgbClr val="243C74"/>
                              </a:solidFill>
                              <a:prstDash val="solid"/>
                              <a:miter lim="800000"/>
                            </a:ln>
                            <a:effectLst/>
                          </wps:spPr>
                          <wps:bodyPr/>
                        </wps:wsp>
                        <wps:wsp>
                          <wps:cNvPr id="481" name="Straight Connector 16"/>
                          <wps:cNvCnPr>
                            <a:cxnSpLocks/>
                          </wps:cNvCnPr>
                          <wps:spPr>
                            <a:xfrm flipV="1">
                              <a:off x="3306041" y="533152"/>
                              <a:ext cx="27548" cy="261178"/>
                            </a:xfrm>
                            <a:prstGeom prst="line">
                              <a:avLst/>
                            </a:prstGeom>
                            <a:noFill/>
                            <a:ln w="6350" cap="flat" cmpd="sng" algn="ctr">
                              <a:solidFill>
                                <a:srgbClr val="243C74"/>
                              </a:solidFill>
                              <a:prstDash val="solid"/>
                              <a:miter lim="800000"/>
                            </a:ln>
                            <a:effectLst/>
                          </wps:spPr>
                          <wps:bodyPr/>
                        </wps:wsp>
                        <wps:wsp>
                          <wps:cNvPr id="484" name="Straight Connector 18"/>
                          <wps:cNvCnPr>
                            <a:cxnSpLocks/>
                          </wps:cNvCnPr>
                          <wps:spPr>
                            <a:xfrm flipH="1">
                              <a:off x="1512867" y="1073480"/>
                              <a:ext cx="537600" cy="120024"/>
                            </a:xfrm>
                            <a:prstGeom prst="line">
                              <a:avLst/>
                            </a:prstGeom>
                            <a:noFill/>
                            <a:ln w="6350" cap="flat" cmpd="sng" algn="ctr">
                              <a:solidFill>
                                <a:srgbClr val="243C74"/>
                              </a:solidFill>
                              <a:prstDash val="solid"/>
                              <a:miter lim="800000"/>
                            </a:ln>
                            <a:effectLst/>
                          </wps:spPr>
                          <wps:bodyPr/>
                        </wps:wsp>
                        <wps:wsp>
                          <wps:cNvPr id="485" name="Straight Connector 19"/>
                          <wps:cNvCnPr>
                            <a:cxnSpLocks/>
                          </wps:cNvCnPr>
                          <wps:spPr>
                            <a:xfrm flipH="1">
                              <a:off x="1607870" y="1958191"/>
                              <a:ext cx="359410" cy="105410"/>
                            </a:xfrm>
                            <a:prstGeom prst="line">
                              <a:avLst/>
                            </a:prstGeom>
                            <a:noFill/>
                            <a:ln w="6350" cap="flat" cmpd="sng" algn="ctr">
                              <a:solidFill>
                                <a:srgbClr val="243C74"/>
                              </a:solidFill>
                              <a:prstDash val="solid"/>
                              <a:miter lim="800000"/>
                            </a:ln>
                            <a:effectLst/>
                          </wps:spPr>
                          <wps:bodyPr/>
                        </wps:wsp>
                        <wps:wsp>
                          <wps:cNvPr id="486" name="Straight Connector 20"/>
                          <wps:cNvCnPr>
                            <a:cxnSpLocks/>
                          </wps:cNvCnPr>
                          <wps:spPr>
                            <a:xfrm>
                              <a:off x="1515341" y="1218458"/>
                              <a:ext cx="95885" cy="860425"/>
                            </a:xfrm>
                            <a:prstGeom prst="line">
                              <a:avLst/>
                            </a:prstGeom>
                            <a:noFill/>
                            <a:ln w="12700" cap="flat" cmpd="sng" algn="ctr">
                              <a:solidFill>
                                <a:srgbClr val="243C74"/>
                              </a:solidFill>
                              <a:prstDash val="solid"/>
                              <a:miter lim="800000"/>
                              <a:headEnd type="oval"/>
                              <a:tailEnd type="oval"/>
                            </a:ln>
                            <a:effectLst/>
                          </wps:spPr>
                          <wps:bodyPr/>
                        </wps:wsp>
                        <wps:wsp>
                          <wps:cNvPr id="487" name="Straight Connector 21"/>
                          <wps:cNvCnPr>
                            <a:cxnSpLocks/>
                          </wps:cNvCnPr>
                          <wps:spPr>
                            <a:xfrm flipH="1">
                              <a:off x="3311979" y="580654"/>
                              <a:ext cx="143510" cy="212725"/>
                            </a:xfrm>
                            <a:prstGeom prst="line">
                              <a:avLst/>
                            </a:prstGeom>
                            <a:noFill/>
                            <a:ln w="6350" cap="flat" cmpd="sng" algn="ctr">
                              <a:solidFill>
                                <a:srgbClr val="243C74"/>
                              </a:solidFill>
                              <a:prstDash val="solid"/>
                              <a:miter lim="800000"/>
                            </a:ln>
                            <a:effectLst/>
                          </wps:spPr>
                          <wps:bodyPr/>
                        </wps:wsp>
                        <wps:wsp>
                          <wps:cNvPr id="488" name="Straight Connector 22"/>
                          <wps:cNvCnPr>
                            <a:cxnSpLocks/>
                          </wps:cNvCnPr>
                          <wps:spPr>
                            <a:xfrm flipH="1">
                              <a:off x="3448545" y="580654"/>
                              <a:ext cx="94330" cy="0"/>
                            </a:xfrm>
                            <a:prstGeom prst="line">
                              <a:avLst/>
                            </a:prstGeom>
                            <a:noFill/>
                            <a:ln w="6350" cap="flat" cmpd="sng" algn="ctr">
                              <a:solidFill>
                                <a:srgbClr val="243C74"/>
                              </a:solidFill>
                              <a:prstDash val="solid"/>
                              <a:miter lim="800000"/>
                            </a:ln>
                            <a:effectLst/>
                          </wps:spPr>
                          <wps:bodyPr/>
                        </wps:wsp>
                      </wpg:grpSp>
                      <wps:wsp>
                        <wps:cNvPr id="483" name="Straight Connector 17"/>
                        <wps:cNvCnPr>
                          <a:cxnSpLocks/>
                        </wps:cNvCnPr>
                        <wps:spPr>
                          <a:xfrm flipH="1">
                            <a:off x="2037856" y="547502"/>
                            <a:ext cx="1285875" cy="260985"/>
                          </a:xfrm>
                          <a:prstGeom prst="line">
                            <a:avLst/>
                          </a:prstGeom>
                          <a:noFill/>
                          <a:ln w="12700" cap="flat" cmpd="sng" algn="ctr">
                            <a:solidFill>
                              <a:srgbClr val="243C74"/>
                            </a:solidFill>
                            <a:prstDash val="solid"/>
                            <a:miter lim="800000"/>
                            <a:headEnd type="oval"/>
                            <a:tailEnd type="oval"/>
                          </a:ln>
                          <a:effectLst/>
                        </wps:spPr>
                        <wps:bodyPr/>
                      </wps:wsp>
                    </wpg:wgp>
                  </a:graphicData>
                </a:graphic>
                <wp14:sizeRelH relativeFrom="margin">
                  <wp14:pctWidth>0</wp14:pctWidth>
                </wp14:sizeRelH>
                <wp14:sizeRelV relativeFrom="margin">
                  <wp14:pctHeight>0</wp14:pctHeight>
                </wp14:sizeRelV>
              </wp:anchor>
            </w:drawing>
          </mc:Choice>
          <mc:Fallback>
            <w:pict>
              <v:group w14:anchorId="08F402BC" id="Group 491" o:spid="_x0000_s1071" style="position:absolute;left:0;text-align:left;margin-left:0;margin-top:14.65pt;width:411.7pt;height:242.15pt;z-index:251658243;mso-position-horizontal:center;mso-position-horizontal-relative:margin;mso-width-relative:margin;mso-height-relative:margin" coordsize="48958,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">
                <v:group id="Group 490" o:spid="_x0000_s1072" style="position:absolute;width:48958;height:28797" coordsize="48958,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TextBox 12" o:spid="_x0000_s1074" type="#_x0000_t202" style="position:absolute;left:23263;top:3906;width:8206;height:5393;rotation:-7242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" filled="f" stroked="f">
                    <v:textbox>
                      <w:txbxContent>
                        <w:p w14:paraId="57424576" w14:textId="77777777" w:rsidR="008E2826" w:rsidRDefault="008E2826" w:rsidP="00BE2770">
                          <w:pPr>
                            <w:rPr>
                              <w:sz w:val="24"/>
                              <w:szCs w:val="24"/>
                            </w:rPr>
                          </w:pPr>
                          <w:r>
                            <w:rPr>
                              <w:rFonts w:ascii="Segoe UI Semibold" w:eastAsia="+mn-ea" w:hAnsi="Segoe UI Semibold" w:cs="+mn-cs"/>
                              <w:i/>
                              <w:iCs/>
                              <w:color w:val="243C74"/>
                              <w:kern w:val="24"/>
                              <w:sz w:val="16"/>
                              <w:szCs w:val="16"/>
                            </w:rPr>
                            <w:t>2D Offset</w:t>
                          </w:r>
                        </w:p>
                      </w:txbxContent>
                    </v:textbox>
                  </v:shape>
                  <v:shape id="TextBox 13" o:spid="_x0000_s1075" type="#_x0000_t202" style="position:absolute;left:11506;top:12872;width:8309;height:5325;rotation:-63446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" filled="f" stroked="f">
                    <v:textbox>
                      <w:txbxContent>
                        <w:p w14:paraId="246FAD44" w14:textId="77777777" w:rsidR="008E2826" w:rsidRDefault="008E2826" w:rsidP="00BE2770">
                          <w:pPr>
                            <w:rPr>
                              <w:sz w:val="24"/>
                              <w:szCs w:val="24"/>
                            </w:rPr>
                          </w:pPr>
                          <w:r>
                            <w:rPr>
                              <w:rFonts w:ascii="Segoe UI Semibold" w:eastAsia="+mn-ea" w:hAnsi="Segoe UI Semibold" w:cs="+mn-cs"/>
                              <w:i/>
                              <w:iCs/>
                              <w:color w:val="243C74"/>
                              <w:kern w:val="24"/>
                              <w:sz w:val="16"/>
                              <w:szCs w:val="16"/>
                            </w:rPr>
                            <w:t>1D Offset</w:t>
                          </w:r>
                        </w:p>
                      </w:txbxContent>
                    </v:textbox>
                  </v:shape>
                  <v:shape id="TextBox 14" o:spid="_x0000_s1076" type="#_x0000_t202" style="position:absolute;left:34485;top:4084;width:8206;height:5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6B56C4AB" w14:textId="77777777" w:rsidR="008E2826" w:rsidRDefault="008E2826" w:rsidP="00BE2770">
                          <w:pPr>
                            <w:rPr>
                              <w:sz w:val="24"/>
                              <w:szCs w:val="24"/>
                            </w:rPr>
                          </w:pPr>
                          <w:r>
                            <w:rPr>
                              <w:rFonts w:ascii="Segoe UI Semibold" w:eastAsia="+mn-ea" w:hAnsi="Segoe UI Semibold" w:cs="+mn-cs"/>
                              <w:i/>
                              <w:iCs/>
                              <w:color w:val="243C74"/>
                              <w:kern w:val="24"/>
                              <w:sz w:val="16"/>
                              <w:szCs w:val="16"/>
                            </w:rPr>
                            <w:t>Chainage</w:t>
                          </w:r>
                        </w:p>
                      </w:txbxContent>
                    </v:textbox>
                  </v:shape>
                  <v:line id="Straight Connector 15" o:spid="_x0000_s1077" style="position:absolute;flip:y;visibility:visible;mso-wrap-style:square" from="20413,8062" to="20413,10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" strokecolor="#243c74" strokeweight=".5pt">
                    <v:stroke joinstyle="miter"/>
                    <o:lock v:ext="edit" shapetype="f"/>
                  </v:line>
                  <v:line id="Straight Connector 16" o:spid="_x0000_s1078" style="position:absolute;flip:y;visibility:visible;mso-wrap-style:square" from="33060,5331" to="33335,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" strokecolor="#243c74" strokeweight=".5pt">
                    <v:stroke joinstyle="miter"/>
                    <o:lock v:ext="edit" shapetype="f"/>
                  </v:line>
                  <v:line id="Straight Connector 18" o:spid="_x0000_s1079" style="position:absolute;flip:x;visibility:visible;mso-wrap-style:square" from="15128,10734" to="20504,1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" strokecolor="#243c74" strokeweight=".5pt">
                    <v:stroke joinstyle="miter"/>
                    <o:lock v:ext="edit" shapetype="f"/>
                  </v:line>
                  <v:line id="Straight Connector 19" o:spid="_x0000_s1080" style="position:absolute;flip:x;visibility:visible;mso-wrap-style:square" from="16078,19581" to="19672,2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" strokecolor="#243c74" strokeweight=".5pt">
                    <v:stroke joinstyle="miter"/>
                    <o:lock v:ext="edit" shapetype="f"/>
                  </v:line>
                  <v:line id="Straight Connector 20" o:spid="_x0000_s1081" style="position:absolute;visibility:visible;mso-wrap-style:square" from="15153,12184" to="16112,2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" strokecolor="#243c74" strokeweight="1pt">
                    <v:stroke startarrow="oval" endarrow="oval" joinstyle="miter"/>
                    <o:lock v:ext="edit" shapetype="f"/>
                  </v:line>
                  <v:line id="Straight Connector 21" o:spid="_x0000_s1082" style="position:absolute;flip:x;visibility:visible;mso-wrap-style:square" from="33119,5806" to="34554,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" strokecolor="#243c74" strokeweight=".5pt">
                    <v:stroke joinstyle="miter"/>
                    <o:lock v:ext="edit" shapetype="f"/>
                  </v:line>
                  <v:line id="Straight Connector 22" o:spid="_x0000_s1083" style="position:absolute;flip:x;visibility:visible;mso-wrap-style:square" from="34485,5806" to="35428,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" strokecolor="#243c74" strokeweight=".5pt">
                    <v:stroke joinstyle="miter"/>
                    <o:lock v:ext="edit" shapetype="f"/>
                  </v:line>
                </v:group>
                <v:line id="Straight Connector 17" o:spid="_x0000_s1084" style="position:absolute;flip:x;visibility:visible;mso-wrap-style:square" from="20378,5475" to="33237,8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" strokecolor="#243c74" strokeweight="1pt">
                  <v:stroke startarrow="oval" endarrow="oval" joinstyle="miter"/>
                  <o:lock v:ext="edit" shapetype="f"/>
                </v:line>
                <w10:wrap anchorx="margin"/>
              </v:group>
            </w:pict>
          </mc:Fallback>
        </mc:AlternateContent>
      </w:r>
    </w:p>
    <w:p w14:paraId="3222112C" w14:textId="1D273B47" w:rsidR="001E1762" w:rsidRDefault="001E1762" w:rsidP="002C1606">
      <w:pPr>
        <w:rPr>
          <w:rFonts w:ascii="Segoe UI Semibold" w:hAnsi="Segoe UI Semibold" w:cs="Segoe UI Semibold"/>
          <w:lang w:val="en-US"/>
        </w:rPr>
      </w:pPr>
    </w:p>
    <w:p w14:paraId="035F2826" w14:textId="77777777" w:rsidR="001E1762" w:rsidRDefault="001E1762" w:rsidP="002C1606">
      <w:pPr>
        <w:rPr>
          <w:rFonts w:ascii="Segoe UI Semibold" w:hAnsi="Segoe UI Semibold" w:cs="Segoe UI Semibold"/>
          <w:lang w:val="en-US"/>
        </w:rPr>
      </w:pPr>
    </w:p>
    <w:p w14:paraId="6798B0A2" w14:textId="6C03F9A2" w:rsidR="001E1762" w:rsidRDefault="001E1762" w:rsidP="002C1606">
      <w:pPr>
        <w:rPr>
          <w:rFonts w:ascii="Segoe UI Semibold" w:hAnsi="Segoe UI Semibold" w:cs="Segoe UI Semibold"/>
          <w:lang w:val="en-US"/>
        </w:rPr>
      </w:pPr>
    </w:p>
    <w:p w14:paraId="5BB4A248" w14:textId="77777777" w:rsidR="001E1762" w:rsidRDefault="001E1762" w:rsidP="002C1606">
      <w:pPr>
        <w:rPr>
          <w:rFonts w:ascii="Segoe UI Semibold" w:hAnsi="Segoe UI Semibold" w:cs="Segoe UI Semibold"/>
          <w:lang w:val="en-US"/>
        </w:rPr>
      </w:pPr>
    </w:p>
    <w:p w14:paraId="30E99FFB" w14:textId="33916B7C" w:rsidR="001E1762" w:rsidRDefault="001E1762" w:rsidP="002C1606">
      <w:pPr>
        <w:rPr>
          <w:rFonts w:ascii="Segoe UI Semibold" w:hAnsi="Segoe UI Semibold" w:cs="Segoe UI Semibold"/>
          <w:lang w:val="en-US"/>
        </w:rPr>
      </w:pPr>
    </w:p>
    <w:p w14:paraId="7A87E4C0" w14:textId="77777777" w:rsidR="001E1762" w:rsidRDefault="001E1762" w:rsidP="002C1606">
      <w:pPr>
        <w:rPr>
          <w:rFonts w:ascii="Segoe UI Semibold" w:hAnsi="Segoe UI Semibold" w:cs="Segoe UI Semibold"/>
          <w:lang w:val="en-US"/>
        </w:rPr>
      </w:pPr>
    </w:p>
    <w:p w14:paraId="4CCAE39E" w14:textId="297EE244" w:rsidR="001E1762" w:rsidRDefault="001E1762" w:rsidP="002C1606">
      <w:pPr>
        <w:rPr>
          <w:rFonts w:ascii="Segoe UI Semibold" w:hAnsi="Segoe UI Semibold" w:cs="Segoe UI Semibold"/>
          <w:lang w:val="en-US"/>
        </w:rPr>
      </w:pPr>
    </w:p>
    <w:p w14:paraId="03BB0F91" w14:textId="06D89639" w:rsidR="001E1762" w:rsidRDefault="001E1762" w:rsidP="002C1606">
      <w:pPr>
        <w:rPr>
          <w:rFonts w:ascii="Segoe UI Semibold" w:hAnsi="Segoe UI Semibold" w:cs="Segoe UI Semibold"/>
          <w:lang w:val="en-US"/>
        </w:rPr>
      </w:pPr>
    </w:p>
    <w:p w14:paraId="57EBEF57" w14:textId="76BA5105" w:rsidR="001E1762" w:rsidRDefault="001E1762" w:rsidP="002C1606">
      <w:pPr>
        <w:rPr>
          <w:rFonts w:ascii="Segoe UI Semibold" w:hAnsi="Segoe UI Semibold" w:cs="Segoe UI Semibold"/>
          <w:lang w:val="en-US"/>
        </w:rPr>
      </w:pPr>
    </w:p>
    <w:p w14:paraId="64C325D3" w14:textId="77777777" w:rsidR="00B3174D" w:rsidRDefault="00B3174D" w:rsidP="002C1606">
      <w:pPr>
        <w:rPr>
          <w:rFonts w:ascii="Segoe UI Semibold" w:hAnsi="Segoe UI Semibold" w:cs="Segoe UI Semibold"/>
          <w:lang w:val="en-US"/>
        </w:rPr>
      </w:pPr>
    </w:p>
    <w:p w14:paraId="1D48E86E" w14:textId="1FA424C7" w:rsidR="002C1606" w:rsidRPr="002C1606" w:rsidRDefault="002C1606" w:rsidP="002C1606">
      <w:pPr>
        <w:rPr>
          <w:rFonts w:ascii="Segoe UI Semibold" w:hAnsi="Segoe UI Semibold" w:cs="Segoe UI Semibold"/>
          <w:lang w:val="en-US"/>
        </w:rPr>
      </w:pPr>
      <w:r w:rsidRPr="002C1606">
        <w:rPr>
          <w:rFonts w:ascii="Segoe UI Semibold" w:hAnsi="Segoe UI Semibold" w:cs="Segoe UI Semibold"/>
          <w:lang w:val="en-US"/>
        </w:rPr>
        <w:t>For this to be possible the following information is needed:</w:t>
      </w:r>
    </w:p>
    <w:p w14:paraId="081DEA91" w14:textId="62B65F44" w:rsidR="002C1606" w:rsidRDefault="002C1606" w:rsidP="00BE2770">
      <w:pPr>
        <w:pStyle w:val="ListParagraph"/>
      </w:pPr>
      <w:r>
        <w:t xml:space="preserve">The exact location of the rail head needs to be known – </w:t>
      </w:r>
      <w:r w:rsidR="00626998">
        <w:t xml:space="preserve">that is, </w:t>
      </w:r>
      <w:r>
        <w:t>a</w:t>
      </w:r>
      <w:r w:rsidR="00CB79E2">
        <w:t>n as-built</w:t>
      </w:r>
      <w:r>
        <w:t xml:space="preserve"> survey of the track </w:t>
      </w:r>
      <w:r w:rsidR="00626998">
        <w:t>in its current form is</w:t>
      </w:r>
      <w:r>
        <w:t xml:space="preserve"> </w:t>
      </w:r>
      <w:r w:rsidR="00CB79E2">
        <w:t>required</w:t>
      </w:r>
      <w:r>
        <w:t>.</w:t>
      </w:r>
      <w:r w:rsidR="00626998">
        <w:t xml:space="preserve"> This is typically derived from a track trolley survey or similar.</w:t>
      </w:r>
    </w:p>
    <w:p w14:paraId="0971A765" w14:textId="77777777" w:rsidR="00626998" w:rsidRDefault="00626998" w:rsidP="00626998">
      <w:pPr>
        <w:pStyle w:val="ListParagraph"/>
        <w:numPr>
          <w:ilvl w:val="0"/>
          <w:numId w:val="0"/>
        </w:numPr>
        <w:ind w:left="720"/>
      </w:pPr>
    </w:p>
    <w:p w14:paraId="01589CB3" w14:textId="5C08FE73" w:rsidR="00B3174D" w:rsidRPr="00B3174D" w:rsidRDefault="002C1606" w:rsidP="00B3174D">
      <w:pPr>
        <w:pStyle w:val="ListParagraph"/>
      </w:pPr>
      <w:r>
        <w:t xml:space="preserve">The </w:t>
      </w:r>
      <w:r w:rsidR="00BE2770">
        <w:t xml:space="preserve">monitoring </w:t>
      </w:r>
      <w:r>
        <w:t>prisms need to have been installed on the rail and have been observed during the trolley survey</w:t>
      </w:r>
      <w:r w:rsidR="00760388">
        <w:t xml:space="preserve"> or have been observed at a very similar epoch</w:t>
      </w:r>
      <w:r>
        <w:t>. This ensures a true correlation between prism and track</w:t>
      </w:r>
      <w:r w:rsidR="00760388">
        <w:t xml:space="preserve"> data</w:t>
      </w:r>
      <w:r>
        <w:t xml:space="preserve">. </w:t>
      </w:r>
      <w:r w:rsidRPr="00760388">
        <w:rPr>
          <w:i/>
          <w:iCs/>
          <w:color w:val="808080" w:themeColor="background1" w:themeShade="80"/>
        </w:rPr>
        <w:t>There is little point in calculating offsets between prism locations acquired today to a trolley survey performed 5 years ago</w:t>
      </w:r>
      <w:r w:rsidR="00BE2770" w:rsidRPr="00760388">
        <w:rPr>
          <w:i/>
          <w:iCs/>
          <w:color w:val="808080" w:themeColor="background1" w:themeShade="80"/>
        </w:rPr>
        <w:t xml:space="preserve"> – the global locations of the prisms and/or track are likely not comparable.</w:t>
      </w:r>
    </w:p>
    <w:p w14:paraId="6016705F" w14:textId="77777777" w:rsidR="00B3174D" w:rsidRPr="001E1762" w:rsidRDefault="00B3174D" w:rsidP="00B3174D"/>
    <w:p w14:paraId="14D58018" w14:textId="5B62AD45" w:rsidR="00626998" w:rsidRDefault="00B3174D" w:rsidP="00C8311E">
      <w:pPr>
        <w:rPr>
          <w:lang w:val="en-US"/>
        </w:rPr>
      </w:pPr>
      <w:r>
        <w:rPr>
          <w:lang w:val="en-US"/>
        </w:rPr>
        <w:t>Piecing together all the offset prism data for the left and right rails from a live set of monitoring data generates a series of track nodes which represent the live alignment of a monitored track. In addition to this, each prism is assigned a chainage so that there is a correlation between the projected track node and chainage of the rail line.</w:t>
      </w:r>
    </w:p>
    <w:p w14:paraId="739E087B" w14:textId="77777777" w:rsidR="00626998" w:rsidRDefault="00626998">
      <w:pPr>
        <w:spacing w:after="0" w:afterAutospacing="0"/>
        <w:jc w:val="left"/>
        <w:rPr>
          <w:lang w:val="en-US"/>
        </w:rPr>
      </w:pPr>
      <w:r>
        <w:rPr>
          <w:lang w:val="en-US"/>
        </w:rPr>
        <w:br w:type="page"/>
      </w:r>
    </w:p>
    <w:p w14:paraId="3BEDAB1C" w14:textId="7D79FC49" w:rsidR="00B3174D" w:rsidRDefault="009E51E1" w:rsidP="00B3174D">
      <w:pPr>
        <w:pStyle w:val="Style1"/>
      </w:pPr>
      <w:bookmarkStart w:id="21" w:name="_Toc37243239"/>
      <w:r>
        <w:lastRenderedPageBreak/>
        <w:t>Defining the</w:t>
      </w:r>
      <w:r w:rsidR="00B3174D">
        <w:t xml:space="preserve"> track alignment</w:t>
      </w:r>
      <w:bookmarkEnd w:id="21"/>
    </w:p>
    <w:p w14:paraId="27CA2BD6" w14:textId="6EB0EFCC" w:rsidR="00B3174D" w:rsidRDefault="00831970" w:rsidP="00B3174D">
      <w:pPr>
        <w:rPr>
          <w:lang w:val="en-US"/>
        </w:rPr>
      </w:pPr>
      <w:r>
        <w:rPr>
          <w:lang w:val="en-US"/>
        </w:rPr>
        <w:t>As a result of linking together the track nodes derived from the offset prism data, we can now generate a live XYZ alignment for a given track for the given epoch of monitoring data as illustrated below.</w:t>
      </w:r>
    </w:p>
    <w:p w14:paraId="52FA0278" w14:textId="0766C378" w:rsidR="00760388" w:rsidRDefault="00B3174D">
      <w:pPr>
        <w:spacing w:after="0" w:afterAutospacing="0"/>
        <w:jc w:val="left"/>
        <w:rPr>
          <w:lang w:val="en-US"/>
        </w:rPr>
      </w:pPr>
      <w:r>
        <w:rPr>
          <w:noProof/>
          <w:lang w:val="en-US"/>
        </w:rPr>
        <mc:AlternateContent>
          <mc:Choice Requires="wpg">
            <w:drawing>
              <wp:anchor distT="0" distB="0" distL="114300" distR="114300" simplePos="0" relativeHeight="251658244" behindDoc="0" locked="0" layoutInCell="1" allowOverlap="1" wp14:anchorId="4D4F30B8" wp14:editId="4ED19A15">
                <wp:simplePos x="0" y="0"/>
                <wp:positionH relativeFrom="margin">
                  <wp:posOffset>703580</wp:posOffset>
                </wp:positionH>
                <wp:positionV relativeFrom="paragraph">
                  <wp:posOffset>33655</wp:posOffset>
                </wp:positionV>
                <wp:extent cx="5094266" cy="1800225"/>
                <wp:effectExtent l="38100" t="0" r="0" b="9525"/>
                <wp:wrapNone/>
                <wp:docPr id="496" name="Group 496"/>
                <wp:cNvGraphicFramePr/>
                <a:graphic xmlns:a="http://schemas.openxmlformats.org/drawingml/2006/main">
                  <a:graphicData uri="http://schemas.microsoft.com/office/word/2010/wordprocessingGroup">
                    <wpg:wgp>
                      <wpg:cNvGrpSpPr/>
                      <wpg:grpSpPr>
                        <a:xfrm>
                          <a:off x="0" y="0"/>
                          <a:ext cx="5094266" cy="1800225"/>
                          <a:chOff x="0" y="0"/>
                          <a:chExt cx="4715421" cy="1625889"/>
                        </a:xfrm>
                      </wpg:grpSpPr>
                      <pic:pic xmlns:pic="http://schemas.openxmlformats.org/drawingml/2006/picture">
                        <pic:nvPicPr>
                          <pic:cNvPr id="30" name="Picture 29">
                            <a:extLst>
                              <a:ext uri="{FF2B5EF4-FFF2-40B4-BE49-F238E27FC236}">
                                <a16:creationId xmlns:a16="http://schemas.microsoft.com/office/drawing/2014/main" id="{A2D2BEAF-D8A2-4665-AB36-3F76A52B61A3}"/>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8889" t="18227" r="11114" b="15367"/>
                          <a:stretch/>
                        </pic:blipFill>
                        <pic:spPr bwMode="auto">
                          <a:xfrm>
                            <a:off x="429720" y="0"/>
                            <a:ext cx="3428273" cy="1625889"/>
                          </a:xfrm>
                          <a:prstGeom prst="rect">
                            <a:avLst/>
                          </a:prstGeom>
                          <a:ln>
                            <a:noFill/>
                          </a:ln>
                          <a:extLst>
                            <a:ext uri="{53640926-AAD7-44D8-BBD7-CCE9431645EC}">
                              <a14:shadowObscured xmlns:a14="http://schemas.microsoft.com/office/drawing/2010/main"/>
                            </a:ext>
                          </a:extLst>
                        </pic:spPr>
                      </pic:pic>
                      <wps:wsp>
                        <wps:cNvPr id="27" name="Freeform: Shape 26">
                          <a:extLst>
                            <a:ext uri="{FF2B5EF4-FFF2-40B4-BE49-F238E27FC236}">
                              <a16:creationId xmlns:a16="http://schemas.microsoft.com/office/drawing/2014/main" id="{8D9FD5E8-849A-413E-AAC3-21E22803C94B}"/>
                            </a:ext>
                          </a:extLst>
                        </wps:cNvPr>
                        <wps:cNvSpPr/>
                        <wps:spPr>
                          <a:xfrm>
                            <a:off x="10632" y="907743"/>
                            <a:ext cx="4327525" cy="294085"/>
                          </a:xfrm>
                          <a:custGeom>
                            <a:avLst/>
                            <a:gdLst>
                              <a:gd name="connsiteX0" fmla="*/ 0 w 4649525"/>
                              <a:gd name="connsiteY0" fmla="*/ 43402 h 43402"/>
                              <a:gd name="connsiteX1" fmla="*/ 4318000 w 4649525"/>
                              <a:gd name="connsiteY1" fmla="*/ 11652 h 43402"/>
                              <a:gd name="connsiteX2" fmla="*/ 4340225 w 4649525"/>
                              <a:gd name="connsiteY2" fmla="*/ 8477 h 43402"/>
                              <a:gd name="connsiteX0" fmla="*/ 0 w 4671361"/>
                              <a:gd name="connsiteY0" fmla="*/ 41770 h 232270"/>
                              <a:gd name="connsiteX1" fmla="*/ 4318000 w 4671361"/>
                              <a:gd name="connsiteY1" fmla="*/ 10020 h 232270"/>
                              <a:gd name="connsiteX2" fmla="*/ 4400550 w 4671361"/>
                              <a:gd name="connsiteY2" fmla="*/ 232270 h 232270"/>
                              <a:gd name="connsiteX0" fmla="*/ 0 w 4400712"/>
                              <a:gd name="connsiteY0" fmla="*/ 291205 h 481705"/>
                              <a:gd name="connsiteX1" fmla="*/ 2206625 w 4400712"/>
                              <a:gd name="connsiteY1" fmla="*/ 2280 h 481705"/>
                              <a:gd name="connsiteX2" fmla="*/ 4400550 w 4400712"/>
                              <a:gd name="connsiteY2" fmla="*/ 481705 h 481705"/>
                              <a:gd name="connsiteX0" fmla="*/ 0 w 4400712"/>
                              <a:gd name="connsiteY0" fmla="*/ 292556 h 483056"/>
                              <a:gd name="connsiteX1" fmla="*/ 2206625 w 4400712"/>
                              <a:gd name="connsiteY1" fmla="*/ 3631 h 483056"/>
                              <a:gd name="connsiteX2" fmla="*/ 4400550 w 4400712"/>
                              <a:gd name="connsiteY2" fmla="*/ 483056 h 483056"/>
                              <a:gd name="connsiteX0" fmla="*/ 0 w 4327694"/>
                              <a:gd name="connsiteY0" fmla="*/ 288938 h 288938"/>
                              <a:gd name="connsiteX1" fmla="*/ 2206625 w 4327694"/>
                              <a:gd name="connsiteY1" fmla="*/ 13 h 288938"/>
                              <a:gd name="connsiteX2" fmla="*/ 4327525 w 4327694"/>
                              <a:gd name="connsiteY2" fmla="*/ 276238 h 288938"/>
                              <a:gd name="connsiteX0" fmla="*/ 0 w 4327694"/>
                              <a:gd name="connsiteY0" fmla="*/ 289072 h 289072"/>
                              <a:gd name="connsiteX1" fmla="*/ 2206625 w 4327694"/>
                              <a:gd name="connsiteY1" fmla="*/ 147 h 289072"/>
                              <a:gd name="connsiteX2" fmla="*/ 4327525 w 4327694"/>
                              <a:gd name="connsiteY2" fmla="*/ 247797 h 289072"/>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44 h 289344"/>
                              <a:gd name="connsiteX1" fmla="*/ 2206625 w 4327525"/>
                              <a:gd name="connsiteY1" fmla="*/ 419 h 289344"/>
                              <a:gd name="connsiteX2" fmla="*/ 4327525 w 4327525"/>
                              <a:gd name="connsiteY2" fmla="*/ 248069 h 289344"/>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085 h 294085"/>
                              <a:gd name="connsiteX1" fmla="*/ 2206625 w 4327525"/>
                              <a:gd name="connsiteY1" fmla="*/ 397 h 294085"/>
                              <a:gd name="connsiteX2" fmla="*/ 4327525 w 4327525"/>
                              <a:gd name="connsiteY2" fmla="*/ 252810 h 294085"/>
                              <a:gd name="connsiteX0" fmla="*/ 0 w 4327525"/>
                              <a:gd name="connsiteY0" fmla="*/ 294085 h 294085"/>
                              <a:gd name="connsiteX1" fmla="*/ 2206625 w 4327525"/>
                              <a:gd name="connsiteY1" fmla="*/ 397 h 294085"/>
                              <a:gd name="connsiteX2" fmla="*/ 4327525 w 4327525"/>
                              <a:gd name="connsiteY2" fmla="*/ 252810 h 294085"/>
                            </a:gdLst>
                            <a:ahLst/>
                            <a:cxnLst>
                              <a:cxn ang="0">
                                <a:pos x="connsiteX0" y="connsiteY0"/>
                              </a:cxn>
                              <a:cxn ang="0">
                                <a:pos x="connsiteX1" y="connsiteY1"/>
                              </a:cxn>
                              <a:cxn ang="0">
                                <a:pos x="connsiteX2" y="connsiteY2"/>
                              </a:cxn>
                            </a:cxnLst>
                            <a:rect l="l" t="t" r="r" b="b"/>
                            <a:pathLst>
                              <a:path w="4327525" h="294085">
                                <a:moveTo>
                                  <a:pt x="0" y="294085"/>
                                </a:moveTo>
                                <a:cubicBezTo>
                                  <a:pt x="886883" y="73952"/>
                                  <a:pt x="1485371" y="7276"/>
                                  <a:pt x="2206625" y="397"/>
                                </a:cubicBezTo>
                                <a:cubicBezTo>
                                  <a:pt x="2927879" y="-6482"/>
                                  <a:pt x="3589073" y="76068"/>
                                  <a:pt x="4327525" y="252810"/>
                                </a:cubicBezTo>
                              </a:path>
                            </a:pathLst>
                          </a:custGeom>
                          <a:noFill/>
                          <a:ln w="12700" cap="flat" cmpd="sng" algn="ctr">
                            <a:solidFill>
                              <a:srgbClr val="243C74"/>
                            </a:solidFill>
                            <a:prstDash val="sysDash"/>
                            <a:miter lim="800000"/>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Freeform: Shape 27"/>
                        <wps:cNvSpPr/>
                        <wps:spPr>
                          <a:xfrm>
                            <a:off x="0" y="499650"/>
                            <a:ext cx="4327525" cy="294085"/>
                          </a:xfrm>
                          <a:custGeom>
                            <a:avLst/>
                            <a:gdLst>
                              <a:gd name="connsiteX0" fmla="*/ 0 w 4649525"/>
                              <a:gd name="connsiteY0" fmla="*/ 43402 h 43402"/>
                              <a:gd name="connsiteX1" fmla="*/ 4318000 w 4649525"/>
                              <a:gd name="connsiteY1" fmla="*/ 11652 h 43402"/>
                              <a:gd name="connsiteX2" fmla="*/ 4340225 w 4649525"/>
                              <a:gd name="connsiteY2" fmla="*/ 8477 h 43402"/>
                              <a:gd name="connsiteX0" fmla="*/ 0 w 4671361"/>
                              <a:gd name="connsiteY0" fmla="*/ 41770 h 232270"/>
                              <a:gd name="connsiteX1" fmla="*/ 4318000 w 4671361"/>
                              <a:gd name="connsiteY1" fmla="*/ 10020 h 232270"/>
                              <a:gd name="connsiteX2" fmla="*/ 4400550 w 4671361"/>
                              <a:gd name="connsiteY2" fmla="*/ 232270 h 232270"/>
                              <a:gd name="connsiteX0" fmla="*/ 0 w 4400712"/>
                              <a:gd name="connsiteY0" fmla="*/ 291205 h 481705"/>
                              <a:gd name="connsiteX1" fmla="*/ 2206625 w 4400712"/>
                              <a:gd name="connsiteY1" fmla="*/ 2280 h 481705"/>
                              <a:gd name="connsiteX2" fmla="*/ 4400550 w 4400712"/>
                              <a:gd name="connsiteY2" fmla="*/ 481705 h 481705"/>
                              <a:gd name="connsiteX0" fmla="*/ 0 w 4400712"/>
                              <a:gd name="connsiteY0" fmla="*/ 292556 h 483056"/>
                              <a:gd name="connsiteX1" fmla="*/ 2206625 w 4400712"/>
                              <a:gd name="connsiteY1" fmla="*/ 3631 h 483056"/>
                              <a:gd name="connsiteX2" fmla="*/ 4400550 w 4400712"/>
                              <a:gd name="connsiteY2" fmla="*/ 483056 h 483056"/>
                              <a:gd name="connsiteX0" fmla="*/ 0 w 4327694"/>
                              <a:gd name="connsiteY0" fmla="*/ 288938 h 288938"/>
                              <a:gd name="connsiteX1" fmla="*/ 2206625 w 4327694"/>
                              <a:gd name="connsiteY1" fmla="*/ 13 h 288938"/>
                              <a:gd name="connsiteX2" fmla="*/ 4327525 w 4327694"/>
                              <a:gd name="connsiteY2" fmla="*/ 276238 h 288938"/>
                              <a:gd name="connsiteX0" fmla="*/ 0 w 4327694"/>
                              <a:gd name="connsiteY0" fmla="*/ 289072 h 289072"/>
                              <a:gd name="connsiteX1" fmla="*/ 2206625 w 4327694"/>
                              <a:gd name="connsiteY1" fmla="*/ 147 h 289072"/>
                              <a:gd name="connsiteX2" fmla="*/ 4327525 w 4327694"/>
                              <a:gd name="connsiteY2" fmla="*/ 247797 h 289072"/>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44 h 289344"/>
                              <a:gd name="connsiteX1" fmla="*/ 2206625 w 4327525"/>
                              <a:gd name="connsiteY1" fmla="*/ 419 h 289344"/>
                              <a:gd name="connsiteX2" fmla="*/ 4327525 w 4327525"/>
                              <a:gd name="connsiteY2" fmla="*/ 248069 h 289344"/>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085 h 294085"/>
                              <a:gd name="connsiteX1" fmla="*/ 2206625 w 4327525"/>
                              <a:gd name="connsiteY1" fmla="*/ 397 h 294085"/>
                              <a:gd name="connsiteX2" fmla="*/ 4327525 w 4327525"/>
                              <a:gd name="connsiteY2" fmla="*/ 252810 h 294085"/>
                              <a:gd name="connsiteX0" fmla="*/ 0 w 4327525"/>
                              <a:gd name="connsiteY0" fmla="*/ 294085 h 294085"/>
                              <a:gd name="connsiteX1" fmla="*/ 2206625 w 4327525"/>
                              <a:gd name="connsiteY1" fmla="*/ 397 h 294085"/>
                              <a:gd name="connsiteX2" fmla="*/ 4327525 w 4327525"/>
                              <a:gd name="connsiteY2" fmla="*/ 252810 h 294085"/>
                            </a:gdLst>
                            <a:ahLst/>
                            <a:cxnLst>
                              <a:cxn ang="0">
                                <a:pos x="connsiteX0" y="connsiteY0"/>
                              </a:cxn>
                              <a:cxn ang="0">
                                <a:pos x="connsiteX1" y="connsiteY1"/>
                              </a:cxn>
                              <a:cxn ang="0">
                                <a:pos x="connsiteX2" y="connsiteY2"/>
                              </a:cxn>
                            </a:cxnLst>
                            <a:rect l="l" t="t" r="r" b="b"/>
                            <a:pathLst>
                              <a:path w="4327525" h="294085">
                                <a:moveTo>
                                  <a:pt x="0" y="294085"/>
                                </a:moveTo>
                                <a:cubicBezTo>
                                  <a:pt x="886883" y="73952"/>
                                  <a:pt x="1485371" y="7276"/>
                                  <a:pt x="2206625" y="397"/>
                                </a:cubicBezTo>
                                <a:cubicBezTo>
                                  <a:pt x="2927879" y="-6482"/>
                                  <a:pt x="3589073" y="76068"/>
                                  <a:pt x="4327525" y="252810"/>
                                </a:cubicBezTo>
                              </a:path>
                            </a:pathLst>
                          </a:custGeom>
                          <a:noFill/>
                          <a:ln w="12700" cap="flat" cmpd="sng" algn="ctr">
                            <a:solidFill>
                              <a:srgbClr val="243C74"/>
                            </a:solidFill>
                            <a:prstDash val="sysDash"/>
                            <a:miter lim="800000"/>
                            <a:headEnd type="triangle"/>
                            <a:tailEnd type="triangle"/>
                          </a:ln>
                          <a:effectLst/>
                        </wps:spPr>
                        <wps:bodyPr rtlCol="0" anchor="ctr"/>
                      </wps:wsp>
                      <wps:wsp>
                        <wps:cNvPr id="31" name="TextBox 30">
                          <a:extLst>
                            <a:ext uri="{FF2B5EF4-FFF2-40B4-BE49-F238E27FC236}">
                              <a16:creationId xmlns:a16="http://schemas.microsoft.com/office/drawing/2014/main" id="{268773E8-50A4-4250-A6B5-71E334B7F759}"/>
                            </a:ext>
                          </a:extLst>
                        </wps:cNvPr>
                        <wps:cNvSpPr txBox="1"/>
                        <wps:spPr>
                          <a:xfrm rot="708841">
                            <a:off x="3795340" y="899223"/>
                            <a:ext cx="920081" cy="389383"/>
                          </a:xfrm>
                          <a:prstGeom prst="rect">
                            <a:avLst/>
                          </a:prstGeom>
                          <a:noFill/>
                        </wps:spPr>
                        <wps:txbx>
                          <w:txbxContent>
                            <w:p w14:paraId="2500E7B8" w14:textId="77777777" w:rsidR="008E2826" w:rsidRDefault="008E2826" w:rsidP="00496CFB">
                              <w:pPr>
                                <w:rPr>
                                  <w:sz w:val="24"/>
                                  <w:szCs w:val="24"/>
                                </w:rPr>
                              </w:pPr>
                              <w:r>
                                <w:rPr>
                                  <w:rFonts w:ascii="Segoe UI Semibold" w:eastAsia="+mn-ea" w:hAnsi="Segoe UI Semibold" w:cs="+mn-cs"/>
                                  <w:i/>
                                  <w:iCs/>
                                  <w:color w:val="243C74"/>
                                  <w:kern w:val="24"/>
                                  <w:sz w:val="16"/>
                                  <w:szCs w:val="16"/>
                                </w:rPr>
                                <w:t>XYZ Alignment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D4F30B8" id="Group 496" o:spid="_x0000_s1085" style="position:absolute;margin-left:55.4pt;margin-top:2.65pt;width:401.1pt;height:141.75pt;z-index:251658244;mso-position-horizontal-relative:margin;mso-width-relative:margin;mso-height-relative:margin" coordsize="47154,16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">
                <v:shape id="Picture 29" o:spid="_x0000_s1086" type="#_x0000_t75" style="position:absolute;left:4297;width:34282;height:1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">
                  <v:imagedata r:id="rId26" o:title="" croptop="11945f" cropbottom="10071f" cropleft="5825f" cropright="7284f"/>
                </v:shape>
                <v:shape id="Freeform: Shape 26" o:spid="_x0000_s1087" style="position:absolute;left:106;top:9077;width:43275;height:2941;visibility:visible;mso-wrap-style:square;v-text-anchor:middle" coordsize="4327525,29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" path="m,294085c886883,73952,1485371,7276,2206625,397v721254,-6879,1382448,75671,2120900,252413e" filled="f" strokecolor="#243c74" strokeweight="1pt">
                  <v:stroke dashstyle="3 1" startarrow="block" endarrow="block" joinstyle="miter"/>
                  <v:path arrowok="t" o:connecttype="custom" o:connectlocs="0,294085;2206625,397;4327525,252810" o:connectangles="0,0,0"/>
                </v:shape>
                <v:shape id="Freeform: Shape 27" o:spid="_x0000_s1088" style="position:absolute;top:4996;width:43275;height:2941;visibility:visible;mso-wrap-style:square;v-text-anchor:middle" coordsize="4327525,29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" path="m,294085c886883,73952,1485371,7276,2206625,397v721254,-6879,1382448,75671,2120900,252413e" filled="f" strokecolor="#243c74" strokeweight="1pt">
                  <v:stroke dashstyle="3 1" startarrow="block" endarrow="block" joinstyle="miter"/>
                  <v:path arrowok="t" o:connecttype="custom" o:connectlocs="0,294085;2206625,397;4327525,252810" o:connectangles="0,0,0"/>
                </v:shape>
                <v:shape id="TextBox 30" o:spid="_x0000_s1089" type="#_x0000_t202" style="position:absolute;left:37953;top:8992;width:9201;height:3894;rotation:7742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" filled="f" stroked="f">
                  <v:textbox>
                    <w:txbxContent>
                      <w:p w14:paraId="2500E7B8" w14:textId="77777777" w:rsidR="008E2826" w:rsidRDefault="008E2826" w:rsidP="00496CFB">
                        <w:pPr>
                          <w:rPr>
                            <w:sz w:val="24"/>
                            <w:szCs w:val="24"/>
                          </w:rPr>
                        </w:pPr>
                        <w:r>
                          <w:rPr>
                            <w:rFonts w:ascii="Segoe UI Semibold" w:eastAsia="+mn-ea" w:hAnsi="Segoe UI Semibold" w:cs="+mn-cs"/>
                            <w:i/>
                            <w:iCs/>
                            <w:color w:val="243C74"/>
                            <w:kern w:val="24"/>
                            <w:sz w:val="16"/>
                            <w:szCs w:val="16"/>
                          </w:rPr>
                          <w:t>XYZ Alignment</w:t>
                        </w:r>
                      </w:p>
                    </w:txbxContent>
                  </v:textbox>
                </v:shape>
                <w10:wrap anchorx="margin"/>
              </v:group>
            </w:pict>
          </mc:Fallback>
        </mc:AlternateContent>
      </w:r>
    </w:p>
    <w:p w14:paraId="40C88617" w14:textId="77777777" w:rsidR="00760388" w:rsidRDefault="00760388">
      <w:pPr>
        <w:spacing w:after="0" w:afterAutospacing="0"/>
        <w:jc w:val="left"/>
        <w:rPr>
          <w:lang w:val="en-US"/>
        </w:rPr>
      </w:pPr>
    </w:p>
    <w:p w14:paraId="3F02F230" w14:textId="3AC68DB5" w:rsidR="00760388" w:rsidRDefault="00760388">
      <w:pPr>
        <w:spacing w:after="0" w:afterAutospacing="0"/>
        <w:jc w:val="left"/>
        <w:rPr>
          <w:lang w:val="en-US"/>
        </w:rPr>
      </w:pPr>
    </w:p>
    <w:p w14:paraId="1EED171D" w14:textId="75CB9ECB" w:rsidR="00760388" w:rsidRDefault="00760388">
      <w:pPr>
        <w:spacing w:after="0" w:afterAutospacing="0"/>
        <w:jc w:val="left"/>
        <w:rPr>
          <w:lang w:val="en-US"/>
        </w:rPr>
      </w:pPr>
    </w:p>
    <w:p w14:paraId="7630CCD7" w14:textId="35DFCC52" w:rsidR="00760388" w:rsidRDefault="00760388">
      <w:pPr>
        <w:spacing w:after="0" w:afterAutospacing="0"/>
        <w:jc w:val="left"/>
        <w:rPr>
          <w:lang w:val="en-US"/>
        </w:rPr>
      </w:pPr>
    </w:p>
    <w:p w14:paraId="37AB2D7B" w14:textId="77777777" w:rsidR="00760388" w:rsidRDefault="00760388">
      <w:pPr>
        <w:spacing w:after="0" w:afterAutospacing="0"/>
        <w:jc w:val="left"/>
        <w:rPr>
          <w:lang w:val="en-US"/>
        </w:rPr>
      </w:pPr>
    </w:p>
    <w:p w14:paraId="42F88169" w14:textId="547DCC71" w:rsidR="00760388" w:rsidRDefault="00760388">
      <w:pPr>
        <w:spacing w:after="0" w:afterAutospacing="0"/>
        <w:jc w:val="left"/>
        <w:rPr>
          <w:lang w:val="en-US"/>
        </w:rPr>
      </w:pPr>
    </w:p>
    <w:p w14:paraId="0037C643" w14:textId="67CE0B3E" w:rsidR="00760388" w:rsidRDefault="00760388">
      <w:pPr>
        <w:spacing w:after="0" w:afterAutospacing="0"/>
        <w:jc w:val="left"/>
        <w:rPr>
          <w:lang w:val="en-US"/>
        </w:rPr>
      </w:pPr>
    </w:p>
    <w:p w14:paraId="66EDD1A8" w14:textId="6C94104F" w:rsidR="00760388" w:rsidRDefault="00760388">
      <w:pPr>
        <w:spacing w:after="0" w:afterAutospacing="0"/>
        <w:jc w:val="left"/>
        <w:rPr>
          <w:lang w:val="en-US"/>
        </w:rPr>
      </w:pPr>
    </w:p>
    <w:p w14:paraId="7197B048" w14:textId="77777777" w:rsidR="00760388" w:rsidRDefault="00760388">
      <w:pPr>
        <w:spacing w:after="0" w:afterAutospacing="0"/>
        <w:jc w:val="left"/>
        <w:rPr>
          <w:lang w:val="en-US"/>
        </w:rPr>
      </w:pPr>
    </w:p>
    <w:p w14:paraId="4FA60DCC" w14:textId="77777777" w:rsidR="00831970" w:rsidRDefault="00831970">
      <w:pPr>
        <w:spacing w:after="0" w:afterAutospacing="0"/>
        <w:jc w:val="left"/>
        <w:rPr>
          <w:lang w:val="en-US"/>
        </w:rPr>
      </w:pPr>
    </w:p>
    <w:p w14:paraId="4062097C" w14:textId="77777777" w:rsidR="00831970" w:rsidRDefault="00831970">
      <w:pPr>
        <w:spacing w:after="0" w:afterAutospacing="0"/>
        <w:jc w:val="left"/>
        <w:rPr>
          <w:lang w:val="en-US"/>
        </w:rPr>
      </w:pPr>
    </w:p>
    <w:p w14:paraId="18782A50" w14:textId="5660163D" w:rsidR="003B76C9" w:rsidRDefault="00831970" w:rsidP="00831970">
      <w:pPr>
        <w:spacing w:after="0" w:afterAutospacing="0"/>
        <w:rPr>
          <w:lang w:val="en-US"/>
        </w:rPr>
      </w:pPr>
      <w:r>
        <w:rPr>
          <w:lang w:val="en-US"/>
        </w:rPr>
        <w:t xml:space="preserve">One key component to note from this live track alignment is that the track nodes which have been derived from the prism data, </w:t>
      </w:r>
      <w:r w:rsidRPr="003B76C9">
        <w:rPr>
          <w:rStyle w:val="InLineEmphasisChar"/>
        </w:rPr>
        <w:t>represent the XYZ location of the rail at the chainage of each observed prism</w:t>
      </w:r>
      <w:r>
        <w:rPr>
          <w:lang w:val="en-US"/>
        </w:rPr>
        <w:t xml:space="preserve">. Due to the difficulty </w:t>
      </w:r>
      <w:r w:rsidR="003B76C9">
        <w:rPr>
          <w:lang w:val="en-US"/>
        </w:rPr>
        <w:t>of</w:t>
      </w:r>
      <w:r>
        <w:rPr>
          <w:lang w:val="en-US"/>
        </w:rPr>
        <w:t xml:space="preserve"> installing prisms at exact millimeter chainages, this means the XYZ track alignment data will contain unequal and unaligned coordinate data across the left and right rail heads. </w:t>
      </w:r>
      <w:r w:rsidR="003B76C9">
        <w:rPr>
          <w:lang w:val="en-US"/>
        </w:rPr>
        <w:t>The illustration below visually shows this misalignment.</w:t>
      </w:r>
    </w:p>
    <w:p w14:paraId="630CCD5A" w14:textId="74950438" w:rsidR="003B76C9" w:rsidRDefault="003B76C9" w:rsidP="00831970">
      <w:pPr>
        <w:spacing w:after="0" w:afterAutospacing="0"/>
        <w:rPr>
          <w:lang w:val="en-US"/>
        </w:rPr>
      </w:pPr>
    </w:p>
    <w:p w14:paraId="09E7B4E8" w14:textId="13CFBFE6" w:rsidR="003B76C9" w:rsidRDefault="003B76C9" w:rsidP="00831970">
      <w:pPr>
        <w:spacing w:after="0" w:afterAutospacing="0"/>
        <w:rPr>
          <w:lang w:val="en-US"/>
        </w:rPr>
      </w:pPr>
      <w:r>
        <w:rPr>
          <w:noProof/>
          <w:lang w:val="en-US"/>
        </w:rPr>
        <mc:AlternateContent>
          <mc:Choice Requires="wpg">
            <w:drawing>
              <wp:anchor distT="0" distB="0" distL="114300" distR="114300" simplePos="0" relativeHeight="251658246" behindDoc="0" locked="0" layoutInCell="1" allowOverlap="1" wp14:anchorId="3B1FF0E7" wp14:editId="5A10FE5B">
                <wp:simplePos x="0" y="0"/>
                <wp:positionH relativeFrom="margin">
                  <wp:align>center</wp:align>
                </wp:positionH>
                <wp:positionV relativeFrom="paragraph">
                  <wp:posOffset>11430</wp:posOffset>
                </wp:positionV>
                <wp:extent cx="4429125" cy="2312974"/>
                <wp:effectExtent l="38100" t="0" r="0" b="0"/>
                <wp:wrapNone/>
                <wp:docPr id="278" name="Group 278"/>
                <wp:cNvGraphicFramePr/>
                <a:graphic xmlns:a="http://schemas.openxmlformats.org/drawingml/2006/main">
                  <a:graphicData uri="http://schemas.microsoft.com/office/word/2010/wordprocessingGroup">
                    <wpg:wgp>
                      <wpg:cNvGrpSpPr/>
                      <wpg:grpSpPr>
                        <a:xfrm>
                          <a:off x="0" y="0"/>
                          <a:ext cx="4429125" cy="2312974"/>
                          <a:chOff x="0" y="0"/>
                          <a:chExt cx="4573264" cy="2388235"/>
                        </a:xfrm>
                      </wpg:grpSpPr>
                      <wpg:grpSp>
                        <wpg:cNvPr id="493" name="Group 493"/>
                        <wpg:cNvGrpSpPr/>
                        <wpg:grpSpPr>
                          <a:xfrm>
                            <a:off x="203302" y="0"/>
                            <a:ext cx="4060190" cy="2388235"/>
                            <a:chOff x="0" y="0"/>
                            <a:chExt cx="3429000" cy="2038985"/>
                          </a:xfrm>
                        </wpg:grpSpPr>
                        <wpg:grpSp>
                          <wpg:cNvPr id="492" name="Group 492"/>
                          <wpg:cNvGrpSpPr/>
                          <wpg:grpSpPr>
                            <a:xfrm>
                              <a:off x="0" y="0"/>
                              <a:ext cx="3429000" cy="2038985"/>
                              <a:chOff x="0" y="0"/>
                              <a:chExt cx="3429000" cy="2038985"/>
                            </a:xfrm>
                          </wpg:grpSpPr>
                          <pic:pic xmlns:pic="http://schemas.openxmlformats.org/drawingml/2006/picture">
                            <pic:nvPicPr>
                              <pic:cNvPr id="95" name="Picture 94">
                                <a:extLst>
                                  <a:ext uri="{FF2B5EF4-FFF2-40B4-BE49-F238E27FC236}">
                                    <a16:creationId xmlns:a16="http://schemas.microsoft.com/office/drawing/2014/main" id="{D566F369-272B-4F38-B801-1860F9099357}"/>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8889" t="6664" r="11112" b="10113"/>
                              <a:stretch/>
                            </pic:blipFill>
                            <pic:spPr>
                              <a:xfrm>
                                <a:off x="0" y="0"/>
                                <a:ext cx="3429000" cy="2038985"/>
                              </a:xfrm>
                              <a:prstGeom prst="rect">
                                <a:avLst/>
                              </a:prstGeom>
                              <a:ln w="22225">
                                <a:noFill/>
                              </a:ln>
                              <a:effectLst/>
                            </pic:spPr>
                          </pic:pic>
                          <wps:wsp>
                            <wps:cNvPr id="97" name="Oval 96">
                              <a:extLst>
                                <a:ext uri="{FF2B5EF4-FFF2-40B4-BE49-F238E27FC236}">
                                  <a16:creationId xmlns:a16="http://schemas.microsoft.com/office/drawing/2014/main" id="{8B17A1F7-52E8-4587-B242-7702966574A4}"/>
                                </a:ext>
                              </a:extLst>
                            </wps:cNvPr>
                            <wps:cNvSpPr/>
                            <wps:spPr>
                              <a:xfrm>
                                <a:off x="1178360" y="1159067"/>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98" name="Straight Connector 97">
                              <a:extLst>
                                <a:ext uri="{FF2B5EF4-FFF2-40B4-BE49-F238E27FC236}">
                                  <a16:creationId xmlns:a16="http://schemas.microsoft.com/office/drawing/2014/main" id="{7C9FB555-8180-43AF-AE4E-496DBABE84A6}"/>
                                </a:ext>
                              </a:extLst>
                            </wps:cNvPr>
                            <wps:cNvCnPr>
                              <a:cxnSpLocks/>
                              <a:stCxn id="96" idx="4"/>
                              <a:endCxn id="97" idx="0"/>
                            </wps:cNvCnPr>
                            <wps:spPr>
                              <a:xfrm flipH="1">
                                <a:off x="1241413" y="838483"/>
                                <a:ext cx="174189" cy="320584"/>
                              </a:xfrm>
                              <a:prstGeom prst="line">
                                <a:avLst/>
                              </a:prstGeom>
                              <a:noFill/>
                              <a:ln w="12700" cap="flat" cmpd="sng" algn="ctr">
                                <a:solidFill>
                                  <a:srgbClr val="243C74"/>
                                </a:solidFill>
                                <a:prstDash val="sysDash"/>
                                <a:miter lim="800000"/>
                              </a:ln>
                              <a:effectLst/>
                            </wps:spPr>
                            <wps:bodyPr/>
                          </wps:wsp>
                          <wps:wsp>
                            <wps:cNvPr id="104" name="Oval 103">
                              <a:extLst>
                                <a:ext uri="{FF2B5EF4-FFF2-40B4-BE49-F238E27FC236}">
                                  <a16:creationId xmlns:a16="http://schemas.microsoft.com/office/drawing/2014/main" id="{6DF86413-2536-4AD7-B366-AF9D13147BA8}"/>
                                </a:ext>
                              </a:extLst>
                            </wps:cNvPr>
                            <wps:cNvSpPr/>
                            <wps:spPr>
                              <a:xfrm>
                                <a:off x="1986743" y="1142983"/>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05" name="Straight Connector 104">
                              <a:extLst>
                                <a:ext uri="{FF2B5EF4-FFF2-40B4-BE49-F238E27FC236}">
                                  <a16:creationId xmlns:a16="http://schemas.microsoft.com/office/drawing/2014/main" id="{3323D0CB-29C0-4EF7-A269-F24462D40A0F}"/>
                                </a:ext>
                              </a:extLst>
                            </wps:cNvPr>
                            <wps:cNvCnPr>
                              <a:cxnSpLocks/>
                              <a:stCxn id="103" idx="4"/>
                              <a:endCxn id="104" idx="0"/>
                            </wps:cNvCnPr>
                            <wps:spPr>
                              <a:xfrm flipH="1">
                                <a:off x="2049796" y="821134"/>
                                <a:ext cx="79712" cy="321849"/>
                              </a:xfrm>
                              <a:prstGeom prst="line">
                                <a:avLst/>
                              </a:prstGeom>
                              <a:noFill/>
                              <a:ln w="12700" cap="flat" cmpd="sng" algn="ctr">
                                <a:solidFill>
                                  <a:srgbClr val="243C74"/>
                                </a:solidFill>
                                <a:prstDash val="sysDash"/>
                                <a:miter lim="800000"/>
                              </a:ln>
                              <a:effectLst/>
                            </wps:spPr>
                            <wps:bodyPr/>
                          </wps:wsp>
                          <wps:wsp>
                            <wps:cNvPr id="106" name="Oval 105">
                              <a:extLst>
                                <a:ext uri="{FF2B5EF4-FFF2-40B4-BE49-F238E27FC236}">
                                  <a16:creationId xmlns:a16="http://schemas.microsoft.com/office/drawing/2014/main" id="{D835E7B5-5DFA-49D6-9F5F-05A915CAA11E}"/>
                                </a:ext>
                              </a:extLst>
                            </wps:cNvPr>
                            <wps:cNvSpPr/>
                            <wps:spPr>
                              <a:xfrm>
                                <a:off x="2741147" y="740818"/>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07" name="Oval 106">
                              <a:extLst>
                                <a:ext uri="{FF2B5EF4-FFF2-40B4-BE49-F238E27FC236}">
                                  <a16:creationId xmlns:a16="http://schemas.microsoft.com/office/drawing/2014/main" id="{B4FF0060-3F27-4184-AEDE-71E900F4D7BE}"/>
                                </a:ext>
                              </a:extLst>
                            </wps:cNvPr>
                            <wps:cNvSpPr/>
                            <wps:spPr>
                              <a:xfrm>
                                <a:off x="2615042" y="1179019"/>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08" name="Straight Connector 107">
                              <a:extLst>
                                <a:ext uri="{FF2B5EF4-FFF2-40B4-BE49-F238E27FC236}">
                                  <a16:creationId xmlns:a16="http://schemas.microsoft.com/office/drawing/2014/main" id="{F1637AC1-31D6-43A1-883A-28555F23FE72}"/>
                                </a:ext>
                              </a:extLst>
                            </wps:cNvPr>
                            <wps:cNvCnPr>
                              <a:cxnSpLocks/>
                              <a:stCxn id="106" idx="4"/>
                              <a:endCxn id="107" idx="0"/>
                            </wps:cNvCnPr>
                            <wps:spPr>
                              <a:xfrm flipH="1">
                                <a:off x="2678094" y="867965"/>
                                <a:ext cx="126105" cy="311054"/>
                              </a:xfrm>
                              <a:prstGeom prst="line">
                                <a:avLst/>
                              </a:prstGeom>
                              <a:noFill/>
                              <a:ln w="12700" cap="flat" cmpd="sng" algn="ctr">
                                <a:solidFill>
                                  <a:srgbClr val="243C74"/>
                                </a:solidFill>
                                <a:prstDash val="sysDash"/>
                                <a:miter lim="800000"/>
                              </a:ln>
                              <a:effectLst/>
                            </wps:spPr>
                            <wps:bodyPr/>
                          </wps:wsp>
                          <wps:wsp>
                            <wps:cNvPr id="109" name="Oval 108">
                              <a:extLst>
                                <a:ext uri="{FF2B5EF4-FFF2-40B4-BE49-F238E27FC236}">
                                  <a16:creationId xmlns:a16="http://schemas.microsoft.com/office/drawing/2014/main" id="{0EFD2ED6-90DD-445C-BC7E-F242DC2F9D16}"/>
                                </a:ext>
                              </a:extLst>
                            </wps:cNvPr>
                            <wps:cNvSpPr/>
                            <wps:spPr>
                              <a:xfrm>
                                <a:off x="508273" y="799458"/>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10" name="Oval 109">
                              <a:extLst>
                                <a:ext uri="{FF2B5EF4-FFF2-40B4-BE49-F238E27FC236}">
                                  <a16:creationId xmlns:a16="http://schemas.microsoft.com/office/drawing/2014/main" id="{621CFC0D-3859-48C9-80E9-EA9D01691AA6}"/>
                                </a:ext>
                              </a:extLst>
                            </wps:cNvPr>
                            <wps:cNvSpPr/>
                            <wps:spPr>
                              <a:xfrm>
                                <a:off x="485833" y="1243158"/>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11" name="Straight Connector 110">
                              <a:extLst>
                                <a:ext uri="{FF2B5EF4-FFF2-40B4-BE49-F238E27FC236}">
                                  <a16:creationId xmlns:a16="http://schemas.microsoft.com/office/drawing/2014/main" id="{DF303E2F-14A9-4DC3-A85D-F62492C044B5}"/>
                                </a:ext>
                              </a:extLst>
                            </wps:cNvPr>
                            <wps:cNvCnPr>
                              <a:cxnSpLocks/>
                              <a:stCxn id="109" idx="4"/>
                              <a:endCxn id="110" idx="0"/>
                            </wps:cNvCnPr>
                            <wps:spPr>
                              <a:xfrm flipH="1">
                                <a:off x="548885" y="926605"/>
                                <a:ext cx="22440" cy="316553"/>
                              </a:xfrm>
                              <a:prstGeom prst="line">
                                <a:avLst/>
                              </a:prstGeom>
                              <a:noFill/>
                              <a:ln w="12700" cap="flat" cmpd="sng" algn="ctr">
                                <a:solidFill>
                                  <a:srgbClr val="243C74"/>
                                </a:solidFill>
                                <a:prstDash val="sysDash"/>
                                <a:miter lim="800000"/>
                              </a:ln>
                              <a:effectLst/>
                            </wps:spPr>
                            <wps:bodyPr/>
                          </wps:wsp>
                          <wps:wsp>
                            <wps:cNvPr id="112" name="TextBox 111">
                              <a:extLst>
                                <a:ext uri="{FF2B5EF4-FFF2-40B4-BE49-F238E27FC236}">
                                  <a16:creationId xmlns:a16="http://schemas.microsoft.com/office/drawing/2014/main" id="{C90272ED-3E23-47A1-BB42-B245C3714164}"/>
                                </a:ext>
                              </a:extLst>
                            </wps:cNvPr>
                            <wps:cNvSpPr txBox="1"/>
                            <wps:spPr>
                              <a:xfrm>
                                <a:off x="159329" y="295260"/>
                                <a:ext cx="625085" cy="286824"/>
                              </a:xfrm>
                              <a:prstGeom prst="rect">
                                <a:avLst/>
                              </a:prstGeom>
                              <a:noFill/>
                            </wps:spPr>
                            <wps:txbx>
                              <w:txbxContent>
                                <w:p w14:paraId="3D84750D" w14:textId="40089212" w:rsidR="008E2826" w:rsidRDefault="008E2826" w:rsidP="003B76C9">
                                  <w:pPr>
                                    <w:jc w:val="center"/>
                                    <w:rPr>
                                      <w:sz w:val="24"/>
                                      <w:szCs w:val="24"/>
                                    </w:rPr>
                                  </w:pPr>
                                  <w:r>
                                    <w:rPr>
                                      <w:rFonts w:ascii="Segoe UI Semibold" w:eastAsia="+mn-ea" w:hAnsi="Segoe UI Semibold" w:cs="+mn-cs"/>
                                      <w:i/>
                                      <w:iCs/>
                                      <w:color w:val="243C74"/>
                                      <w:kern w:val="24"/>
                                      <w:sz w:val="16"/>
                                      <w:szCs w:val="16"/>
                                    </w:rPr>
                                    <w:t>CH 022.3</w:t>
                                  </w:r>
                                </w:p>
                              </w:txbxContent>
                            </wps:txbx>
                            <wps:bodyPr wrap="square" lIns="36000" rIns="36000" rtlCol="0">
                              <a:noAutofit/>
                            </wps:bodyPr>
                          </wps:wsp>
                          <wps:wsp>
                            <wps:cNvPr id="113" name="Straight Connector 112">
                              <a:extLst>
                                <a:ext uri="{FF2B5EF4-FFF2-40B4-BE49-F238E27FC236}">
                                  <a16:creationId xmlns:a16="http://schemas.microsoft.com/office/drawing/2014/main" id="{F1A0B022-AFF7-47F3-B204-B46071FCE6E6}"/>
                                </a:ext>
                              </a:extLst>
                            </wps:cNvPr>
                            <wps:cNvCnPr>
                              <a:cxnSpLocks/>
                              <a:endCxn id="109" idx="0"/>
                            </wps:cNvCnPr>
                            <wps:spPr>
                              <a:xfrm>
                                <a:off x="485833" y="474614"/>
                                <a:ext cx="85493" cy="324844"/>
                              </a:xfrm>
                              <a:prstGeom prst="line">
                                <a:avLst/>
                              </a:prstGeom>
                              <a:noFill/>
                              <a:ln w="6350" cap="flat" cmpd="sng" algn="ctr">
                                <a:solidFill>
                                  <a:srgbClr val="243C74"/>
                                </a:solidFill>
                                <a:prstDash val="solid"/>
                                <a:miter lim="800000"/>
                              </a:ln>
                              <a:effectLst/>
                            </wps:spPr>
                            <wps:bodyPr/>
                          </wps:wsp>
                          <wps:wsp>
                            <wps:cNvPr id="116" name="TextBox 115">
                              <a:extLst>
                                <a:ext uri="{FF2B5EF4-FFF2-40B4-BE49-F238E27FC236}">
                                  <a16:creationId xmlns:a16="http://schemas.microsoft.com/office/drawing/2014/main" id="{D3CE21E9-2AD8-46B3-A6EE-FD7A95045816}"/>
                                </a:ext>
                              </a:extLst>
                            </wps:cNvPr>
                            <wps:cNvSpPr txBox="1"/>
                            <wps:spPr>
                              <a:xfrm>
                                <a:off x="1033356" y="161247"/>
                                <a:ext cx="624450" cy="286824"/>
                              </a:xfrm>
                              <a:prstGeom prst="rect">
                                <a:avLst/>
                              </a:prstGeom>
                              <a:noFill/>
                            </wps:spPr>
                            <wps:txbx>
                              <w:txbxContent>
                                <w:p w14:paraId="1D8B3A28" w14:textId="23D88D04" w:rsidR="008E2826" w:rsidRPr="00496CFB" w:rsidRDefault="008E2826" w:rsidP="003B76C9">
                                  <w:pPr>
                                    <w:jc w:val="cente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024.5</w:t>
                                  </w:r>
                                </w:p>
                              </w:txbxContent>
                            </wps:txbx>
                            <wps:bodyPr wrap="square" lIns="36000" rIns="36000" rtlCol="0">
                              <a:noAutofit/>
                            </wps:bodyPr>
                          </wps:wsp>
                          <wps:wsp>
                            <wps:cNvPr id="117" name="Straight Connector 116">
                              <a:extLst>
                                <a:ext uri="{FF2B5EF4-FFF2-40B4-BE49-F238E27FC236}">
                                  <a16:creationId xmlns:a16="http://schemas.microsoft.com/office/drawing/2014/main" id="{E8BBBA08-1E67-4C24-A133-69C7BC2BEB0B}"/>
                                </a:ext>
                              </a:extLst>
                            </wps:cNvPr>
                            <wps:cNvCnPr>
                              <a:cxnSpLocks/>
                              <a:endCxn id="96" idx="0"/>
                            </wps:cNvCnPr>
                            <wps:spPr>
                              <a:xfrm>
                                <a:off x="1360965" y="334368"/>
                                <a:ext cx="54638" cy="376967"/>
                              </a:xfrm>
                              <a:prstGeom prst="line">
                                <a:avLst/>
                              </a:prstGeom>
                              <a:noFill/>
                              <a:ln w="6350" cap="flat" cmpd="sng" algn="ctr">
                                <a:solidFill>
                                  <a:srgbClr val="243C74"/>
                                </a:solidFill>
                                <a:prstDash val="solid"/>
                                <a:miter lim="800000"/>
                              </a:ln>
                              <a:effectLst/>
                            </wps:spPr>
                            <wps:bodyPr/>
                          </wps:wsp>
                          <wps:wsp>
                            <wps:cNvPr id="119" name="TextBox 118">
                              <a:extLst>
                                <a:ext uri="{FF2B5EF4-FFF2-40B4-BE49-F238E27FC236}">
                                  <a16:creationId xmlns:a16="http://schemas.microsoft.com/office/drawing/2014/main" id="{9591FF6B-2160-4BEC-8E97-08B3FDB5EAFE}"/>
                                </a:ext>
                              </a:extLst>
                            </wps:cNvPr>
                            <wps:cNvSpPr txBox="1"/>
                            <wps:spPr>
                              <a:xfrm>
                                <a:off x="2001824" y="132656"/>
                                <a:ext cx="624450" cy="286824"/>
                              </a:xfrm>
                              <a:prstGeom prst="rect">
                                <a:avLst/>
                              </a:prstGeom>
                              <a:noFill/>
                            </wps:spPr>
                            <wps:txbx>
                              <w:txbxContent>
                                <w:p w14:paraId="0142E07C" w14:textId="45A68913"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026.1</w:t>
                                  </w:r>
                                </w:p>
                              </w:txbxContent>
                            </wps:txbx>
                            <wps:bodyPr wrap="square" lIns="36000" rIns="36000" rtlCol="0">
                              <a:noAutofit/>
                            </wps:bodyPr>
                          </wps:wsp>
                          <wps:wsp>
                            <wps:cNvPr id="120" name="Straight Connector 119">
                              <a:extLst>
                                <a:ext uri="{FF2B5EF4-FFF2-40B4-BE49-F238E27FC236}">
                                  <a16:creationId xmlns:a16="http://schemas.microsoft.com/office/drawing/2014/main" id="{6B24551F-0BB0-4F87-BB22-102152E5E298}"/>
                                </a:ext>
                              </a:extLst>
                            </wps:cNvPr>
                            <wps:cNvCnPr>
                              <a:cxnSpLocks/>
                              <a:endCxn id="103" idx="0"/>
                            </wps:cNvCnPr>
                            <wps:spPr>
                              <a:xfrm flipH="1">
                                <a:off x="2129508" y="300709"/>
                                <a:ext cx="63053" cy="393278"/>
                              </a:xfrm>
                              <a:prstGeom prst="line">
                                <a:avLst/>
                              </a:prstGeom>
                              <a:noFill/>
                              <a:ln w="6350" cap="flat" cmpd="sng" algn="ctr">
                                <a:solidFill>
                                  <a:srgbClr val="243C74"/>
                                </a:solidFill>
                                <a:prstDash val="solid"/>
                                <a:miter lim="800000"/>
                              </a:ln>
                              <a:effectLst/>
                            </wps:spPr>
                            <wps:bodyPr/>
                          </wps:wsp>
                          <wps:wsp>
                            <wps:cNvPr id="122" name="TextBox 121">
                              <a:extLst>
                                <a:ext uri="{FF2B5EF4-FFF2-40B4-BE49-F238E27FC236}">
                                  <a16:creationId xmlns:a16="http://schemas.microsoft.com/office/drawing/2014/main" id="{933DCB40-4583-445D-B89E-6A01164675E3}"/>
                                </a:ext>
                              </a:extLst>
                            </wps:cNvPr>
                            <wps:cNvSpPr txBox="1"/>
                            <wps:spPr>
                              <a:xfrm>
                                <a:off x="2788937" y="334362"/>
                                <a:ext cx="625085" cy="286824"/>
                              </a:xfrm>
                              <a:prstGeom prst="rect">
                                <a:avLst/>
                              </a:prstGeom>
                              <a:noFill/>
                            </wps:spPr>
                            <wps:txbx>
                              <w:txbxContent>
                                <w:p w14:paraId="7DAAA140" w14:textId="20E587B4"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028.9</w:t>
                                  </w:r>
                                </w:p>
                              </w:txbxContent>
                            </wps:txbx>
                            <wps:bodyPr wrap="square" lIns="36000" rIns="36000" rtlCol="0">
                              <a:noAutofit/>
                            </wps:bodyPr>
                          </wps:wsp>
                          <wps:wsp>
                            <wps:cNvPr id="123" name="Straight Connector 122">
                              <a:extLst>
                                <a:ext uri="{FF2B5EF4-FFF2-40B4-BE49-F238E27FC236}">
                                  <a16:creationId xmlns:a16="http://schemas.microsoft.com/office/drawing/2014/main" id="{0066EBB2-5823-4AF9-A923-C4C6A99D640A}"/>
                                </a:ext>
                              </a:extLst>
                            </wps:cNvPr>
                            <wps:cNvCnPr>
                              <a:cxnSpLocks/>
                              <a:endCxn id="106" idx="7"/>
                            </wps:cNvCnPr>
                            <wps:spPr>
                              <a:xfrm flipH="1">
                                <a:off x="2848784" y="485770"/>
                                <a:ext cx="107750" cy="273570"/>
                              </a:xfrm>
                              <a:prstGeom prst="line">
                                <a:avLst/>
                              </a:prstGeom>
                              <a:noFill/>
                              <a:ln w="6350" cap="flat" cmpd="sng" algn="ctr">
                                <a:solidFill>
                                  <a:srgbClr val="243C74"/>
                                </a:solidFill>
                                <a:prstDash val="solid"/>
                                <a:miter lim="800000"/>
                              </a:ln>
                              <a:effectLst/>
                            </wps:spPr>
                            <wps:bodyPr/>
                          </wps:wsp>
                          <wps:wsp>
                            <wps:cNvPr id="131" name="TextBox 130">
                              <a:extLst>
                                <a:ext uri="{FF2B5EF4-FFF2-40B4-BE49-F238E27FC236}">
                                  <a16:creationId xmlns:a16="http://schemas.microsoft.com/office/drawing/2014/main" id="{58E15A89-2604-4EAD-858D-F9CEEDE7E048}"/>
                                </a:ext>
                              </a:extLst>
                            </wps:cNvPr>
                            <wps:cNvSpPr txBox="1"/>
                            <wps:spPr>
                              <a:xfrm>
                                <a:off x="264949" y="1675443"/>
                                <a:ext cx="625085" cy="286824"/>
                              </a:xfrm>
                              <a:prstGeom prst="rect">
                                <a:avLst/>
                              </a:prstGeom>
                              <a:noFill/>
                            </wps:spPr>
                            <wps:txbx>
                              <w:txbxContent>
                                <w:p w14:paraId="15F91AE6" w14:textId="796BB468"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022.0</w:t>
                                  </w:r>
                                </w:p>
                              </w:txbxContent>
                            </wps:txbx>
                            <wps:bodyPr wrap="square" lIns="36000" rIns="36000" rtlCol="0">
                              <a:noAutofit/>
                            </wps:bodyPr>
                          </wps:wsp>
                          <wps:wsp>
                            <wps:cNvPr id="132" name="Straight Connector 131">
                              <a:extLst>
                                <a:ext uri="{FF2B5EF4-FFF2-40B4-BE49-F238E27FC236}">
                                  <a16:creationId xmlns:a16="http://schemas.microsoft.com/office/drawing/2014/main" id="{8B6B0F89-8F12-4F0E-A35E-4359412B9AC8}"/>
                                </a:ext>
                              </a:extLst>
                            </wps:cNvPr>
                            <wps:cNvCnPr>
                              <a:cxnSpLocks/>
                              <a:stCxn id="110" idx="4"/>
                            </wps:cNvCnPr>
                            <wps:spPr>
                              <a:xfrm flipH="1">
                                <a:off x="502663" y="1370306"/>
                                <a:ext cx="46223" cy="320873"/>
                              </a:xfrm>
                              <a:prstGeom prst="line">
                                <a:avLst/>
                              </a:prstGeom>
                              <a:noFill/>
                              <a:ln w="6350" cap="flat" cmpd="sng" algn="ctr">
                                <a:solidFill>
                                  <a:srgbClr val="243C74"/>
                                </a:solidFill>
                                <a:prstDash val="solid"/>
                                <a:miter lim="800000"/>
                              </a:ln>
                              <a:effectLst/>
                            </wps:spPr>
                            <wps:bodyPr/>
                          </wps:wsp>
                          <wps:wsp>
                            <wps:cNvPr id="135" name="TextBox 134">
                              <a:extLst>
                                <a:ext uri="{FF2B5EF4-FFF2-40B4-BE49-F238E27FC236}">
                                  <a16:creationId xmlns:a16="http://schemas.microsoft.com/office/drawing/2014/main" id="{56B39950-128C-4FE0-9050-BB191B31CB2B}"/>
                                </a:ext>
                              </a:extLst>
                            </wps:cNvPr>
                            <wps:cNvSpPr txBox="1"/>
                            <wps:spPr>
                              <a:xfrm>
                                <a:off x="1125556" y="1501285"/>
                                <a:ext cx="625085" cy="286824"/>
                              </a:xfrm>
                              <a:prstGeom prst="rect">
                                <a:avLst/>
                              </a:prstGeom>
                              <a:noFill/>
                            </wps:spPr>
                            <wps:txbx>
                              <w:txbxContent>
                                <w:p w14:paraId="1089B84F" w14:textId="184DBD81"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024.1</w:t>
                                  </w:r>
                                </w:p>
                              </w:txbxContent>
                            </wps:txbx>
                            <wps:bodyPr wrap="square" lIns="36000" rIns="36000" rtlCol="0">
                              <a:noAutofit/>
                            </wps:bodyPr>
                          </wps:wsp>
                          <wps:wsp>
                            <wps:cNvPr id="136" name="Straight Connector 135">
                              <a:extLst>
                                <a:ext uri="{FF2B5EF4-FFF2-40B4-BE49-F238E27FC236}">
                                  <a16:creationId xmlns:a16="http://schemas.microsoft.com/office/drawing/2014/main" id="{4DD5BFB5-8C5D-4365-BCE2-43955E1BB9A2}"/>
                                </a:ext>
                              </a:extLst>
                            </wps:cNvPr>
                            <wps:cNvCnPr>
                              <a:cxnSpLocks/>
                              <a:stCxn id="97" idx="4"/>
                            </wps:cNvCnPr>
                            <wps:spPr>
                              <a:xfrm>
                                <a:off x="1241413" y="1286214"/>
                                <a:ext cx="90645" cy="236691"/>
                              </a:xfrm>
                              <a:prstGeom prst="line">
                                <a:avLst/>
                              </a:prstGeom>
                              <a:noFill/>
                              <a:ln w="6350" cap="flat" cmpd="sng" algn="ctr">
                                <a:solidFill>
                                  <a:srgbClr val="243C74"/>
                                </a:solidFill>
                                <a:prstDash val="solid"/>
                                <a:miter lim="800000"/>
                              </a:ln>
                              <a:effectLst/>
                            </wps:spPr>
                            <wps:bodyPr/>
                          </wps:wsp>
                          <wps:wsp>
                            <wps:cNvPr id="138" name="TextBox 137">
                              <a:extLst>
                                <a:ext uri="{FF2B5EF4-FFF2-40B4-BE49-F238E27FC236}">
                                  <a16:creationId xmlns:a16="http://schemas.microsoft.com/office/drawing/2014/main" id="{E6B03A47-EA8A-4CB7-83C4-DA13FB695237}"/>
                                </a:ext>
                              </a:extLst>
                            </wps:cNvPr>
                            <wps:cNvSpPr txBox="1"/>
                            <wps:spPr>
                              <a:xfrm>
                                <a:off x="1837001" y="1507530"/>
                                <a:ext cx="625085" cy="286824"/>
                              </a:xfrm>
                              <a:prstGeom prst="rect">
                                <a:avLst/>
                              </a:prstGeom>
                              <a:noFill/>
                            </wps:spPr>
                            <wps:txbx>
                              <w:txbxContent>
                                <w:p w14:paraId="0E705E82" w14:textId="60BEF1C3"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025.9</w:t>
                                  </w:r>
                                </w:p>
                              </w:txbxContent>
                            </wps:txbx>
                            <wps:bodyPr wrap="square" lIns="36000" rIns="36000" rtlCol="0">
                              <a:noAutofit/>
                            </wps:bodyPr>
                          </wps:wsp>
                          <wps:wsp>
                            <wps:cNvPr id="139" name="Straight Connector 138">
                              <a:extLst>
                                <a:ext uri="{FF2B5EF4-FFF2-40B4-BE49-F238E27FC236}">
                                  <a16:creationId xmlns:a16="http://schemas.microsoft.com/office/drawing/2014/main" id="{DFFE35A7-2389-4824-9486-01A5E96ACC7B}"/>
                                </a:ext>
                              </a:extLst>
                            </wps:cNvPr>
                            <wps:cNvCnPr>
                              <a:cxnSpLocks/>
                              <a:stCxn id="104" idx="4"/>
                            </wps:cNvCnPr>
                            <wps:spPr>
                              <a:xfrm>
                                <a:off x="2049796" y="1270130"/>
                                <a:ext cx="15063" cy="254995"/>
                              </a:xfrm>
                              <a:prstGeom prst="line">
                                <a:avLst/>
                              </a:prstGeom>
                              <a:noFill/>
                              <a:ln w="6350" cap="flat" cmpd="sng" algn="ctr">
                                <a:solidFill>
                                  <a:srgbClr val="243C74"/>
                                </a:solidFill>
                                <a:prstDash val="solid"/>
                                <a:miter lim="800000"/>
                              </a:ln>
                              <a:effectLst/>
                            </wps:spPr>
                            <wps:bodyPr/>
                          </wps:wsp>
                          <wps:wsp>
                            <wps:cNvPr id="141" name="TextBox 140">
                              <a:extLst>
                                <a:ext uri="{FF2B5EF4-FFF2-40B4-BE49-F238E27FC236}">
                                  <a16:creationId xmlns:a16="http://schemas.microsoft.com/office/drawing/2014/main" id="{365CB113-AB9F-44F1-958C-6F98A78B64F8}"/>
                                </a:ext>
                              </a:extLst>
                            </wps:cNvPr>
                            <wps:cNvSpPr txBox="1"/>
                            <wps:spPr>
                              <a:xfrm>
                                <a:off x="2604645" y="1641089"/>
                                <a:ext cx="624450" cy="286824"/>
                              </a:xfrm>
                              <a:prstGeom prst="rect">
                                <a:avLst/>
                              </a:prstGeom>
                              <a:noFill/>
                            </wps:spPr>
                            <wps:txbx>
                              <w:txbxContent>
                                <w:p w14:paraId="07E6505C" w14:textId="2093CA27"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028.6</w:t>
                                  </w:r>
                                </w:p>
                              </w:txbxContent>
                            </wps:txbx>
                            <wps:bodyPr wrap="square" lIns="36000" rIns="36000" rtlCol="0">
                              <a:noAutofit/>
                            </wps:bodyPr>
                          </wps:wsp>
                          <wps:wsp>
                            <wps:cNvPr id="142" name="Straight Connector 141">
                              <a:extLst>
                                <a:ext uri="{FF2B5EF4-FFF2-40B4-BE49-F238E27FC236}">
                                  <a16:creationId xmlns:a16="http://schemas.microsoft.com/office/drawing/2014/main" id="{DCFF722D-93B7-469B-8634-57B0AB9933D7}"/>
                                </a:ext>
                              </a:extLst>
                            </wps:cNvPr>
                            <wps:cNvCnPr>
                              <a:cxnSpLocks/>
                              <a:stCxn id="107" idx="4"/>
                            </wps:cNvCnPr>
                            <wps:spPr>
                              <a:xfrm>
                                <a:off x="2678094" y="1306167"/>
                                <a:ext cx="122566" cy="357994"/>
                              </a:xfrm>
                              <a:prstGeom prst="line">
                                <a:avLst/>
                              </a:prstGeom>
                              <a:noFill/>
                              <a:ln w="6350" cap="flat" cmpd="sng" algn="ctr">
                                <a:solidFill>
                                  <a:srgbClr val="243C74"/>
                                </a:solidFill>
                                <a:prstDash val="solid"/>
                                <a:miter lim="800000"/>
                              </a:ln>
                              <a:effectLst/>
                            </wps:spPr>
                            <wps:bodyPr/>
                          </wps:wsp>
                        </wpg:grpSp>
                        <wps:wsp>
                          <wps:cNvPr id="96" name="Oval 95">
                            <a:extLst>
                              <a:ext uri="{FF2B5EF4-FFF2-40B4-BE49-F238E27FC236}">
                                <a16:creationId xmlns:a16="http://schemas.microsoft.com/office/drawing/2014/main" id="{6E116993-F8D1-4ECF-9E5A-37D4CE8E9FD4}"/>
                              </a:ext>
                            </a:extLst>
                          </wps:cNvPr>
                          <wps:cNvSpPr/>
                          <wps:spPr>
                            <a:xfrm>
                              <a:off x="1352550" y="711335"/>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103" name="Oval 102">
                            <a:extLst>
                              <a:ext uri="{FF2B5EF4-FFF2-40B4-BE49-F238E27FC236}">
                                <a16:creationId xmlns:a16="http://schemas.microsoft.com/office/drawing/2014/main" id="{A80A96F1-751B-46AD-9ACA-A4FD547035F1}"/>
                              </a:ext>
                            </a:extLst>
                          </wps:cNvPr>
                          <wps:cNvSpPr/>
                          <wps:spPr>
                            <a:xfrm>
                              <a:off x="2066455" y="693987"/>
                              <a:ext cx="126105" cy="127147"/>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g:grpSp>
                      <wps:wsp>
                        <wps:cNvPr id="276" name="Freeform: Shape 26"/>
                        <wps:cNvSpPr/>
                        <wps:spPr>
                          <a:xfrm>
                            <a:off x="43891" y="1411833"/>
                            <a:ext cx="4529373" cy="267077"/>
                          </a:xfrm>
                          <a:custGeom>
                            <a:avLst/>
                            <a:gdLst>
                              <a:gd name="connsiteX0" fmla="*/ 0 w 4649525"/>
                              <a:gd name="connsiteY0" fmla="*/ 43402 h 43402"/>
                              <a:gd name="connsiteX1" fmla="*/ 4318000 w 4649525"/>
                              <a:gd name="connsiteY1" fmla="*/ 11652 h 43402"/>
                              <a:gd name="connsiteX2" fmla="*/ 4340225 w 4649525"/>
                              <a:gd name="connsiteY2" fmla="*/ 8477 h 43402"/>
                              <a:gd name="connsiteX0" fmla="*/ 0 w 4671361"/>
                              <a:gd name="connsiteY0" fmla="*/ 41770 h 232270"/>
                              <a:gd name="connsiteX1" fmla="*/ 4318000 w 4671361"/>
                              <a:gd name="connsiteY1" fmla="*/ 10020 h 232270"/>
                              <a:gd name="connsiteX2" fmla="*/ 4400550 w 4671361"/>
                              <a:gd name="connsiteY2" fmla="*/ 232270 h 232270"/>
                              <a:gd name="connsiteX0" fmla="*/ 0 w 4400712"/>
                              <a:gd name="connsiteY0" fmla="*/ 291205 h 481705"/>
                              <a:gd name="connsiteX1" fmla="*/ 2206625 w 4400712"/>
                              <a:gd name="connsiteY1" fmla="*/ 2280 h 481705"/>
                              <a:gd name="connsiteX2" fmla="*/ 4400550 w 4400712"/>
                              <a:gd name="connsiteY2" fmla="*/ 481705 h 481705"/>
                              <a:gd name="connsiteX0" fmla="*/ 0 w 4400712"/>
                              <a:gd name="connsiteY0" fmla="*/ 292556 h 483056"/>
                              <a:gd name="connsiteX1" fmla="*/ 2206625 w 4400712"/>
                              <a:gd name="connsiteY1" fmla="*/ 3631 h 483056"/>
                              <a:gd name="connsiteX2" fmla="*/ 4400550 w 4400712"/>
                              <a:gd name="connsiteY2" fmla="*/ 483056 h 483056"/>
                              <a:gd name="connsiteX0" fmla="*/ 0 w 4327694"/>
                              <a:gd name="connsiteY0" fmla="*/ 288938 h 288938"/>
                              <a:gd name="connsiteX1" fmla="*/ 2206625 w 4327694"/>
                              <a:gd name="connsiteY1" fmla="*/ 13 h 288938"/>
                              <a:gd name="connsiteX2" fmla="*/ 4327525 w 4327694"/>
                              <a:gd name="connsiteY2" fmla="*/ 276238 h 288938"/>
                              <a:gd name="connsiteX0" fmla="*/ 0 w 4327694"/>
                              <a:gd name="connsiteY0" fmla="*/ 289072 h 289072"/>
                              <a:gd name="connsiteX1" fmla="*/ 2206625 w 4327694"/>
                              <a:gd name="connsiteY1" fmla="*/ 147 h 289072"/>
                              <a:gd name="connsiteX2" fmla="*/ 4327525 w 4327694"/>
                              <a:gd name="connsiteY2" fmla="*/ 247797 h 289072"/>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44 h 289344"/>
                              <a:gd name="connsiteX1" fmla="*/ 2206625 w 4327525"/>
                              <a:gd name="connsiteY1" fmla="*/ 419 h 289344"/>
                              <a:gd name="connsiteX2" fmla="*/ 4327525 w 4327525"/>
                              <a:gd name="connsiteY2" fmla="*/ 248069 h 289344"/>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085 h 294085"/>
                              <a:gd name="connsiteX1" fmla="*/ 2206625 w 4327525"/>
                              <a:gd name="connsiteY1" fmla="*/ 397 h 294085"/>
                              <a:gd name="connsiteX2" fmla="*/ 4327525 w 4327525"/>
                              <a:gd name="connsiteY2" fmla="*/ 252810 h 294085"/>
                              <a:gd name="connsiteX0" fmla="*/ 0 w 4327525"/>
                              <a:gd name="connsiteY0" fmla="*/ 294085 h 294085"/>
                              <a:gd name="connsiteX1" fmla="*/ 2206625 w 4327525"/>
                              <a:gd name="connsiteY1" fmla="*/ 397 h 294085"/>
                              <a:gd name="connsiteX2" fmla="*/ 4327525 w 4327525"/>
                              <a:gd name="connsiteY2" fmla="*/ 252810 h 294085"/>
                            </a:gdLst>
                            <a:ahLst/>
                            <a:cxnLst>
                              <a:cxn ang="0">
                                <a:pos x="connsiteX0" y="connsiteY0"/>
                              </a:cxn>
                              <a:cxn ang="0">
                                <a:pos x="connsiteX1" y="connsiteY1"/>
                              </a:cxn>
                              <a:cxn ang="0">
                                <a:pos x="connsiteX2" y="connsiteY2"/>
                              </a:cxn>
                            </a:cxnLst>
                            <a:rect l="l" t="t" r="r" b="b"/>
                            <a:pathLst>
                              <a:path w="4327525" h="294085">
                                <a:moveTo>
                                  <a:pt x="0" y="294085"/>
                                </a:moveTo>
                                <a:cubicBezTo>
                                  <a:pt x="886883" y="73952"/>
                                  <a:pt x="1485371" y="7276"/>
                                  <a:pt x="2206625" y="397"/>
                                </a:cubicBezTo>
                                <a:cubicBezTo>
                                  <a:pt x="2927879" y="-6482"/>
                                  <a:pt x="3589073" y="76068"/>
                                  <a:pt x="4327525" y="252810"/>
                                </a:cubicBezTo>
                              </a:path>
                            </a:pathLst>
                          </a:custGeom>
                          <a:noFill/>
                          <a:ln w="9525" cap="flat" cmpd="sng" algn="ctr">
                            <a:solidFill>
                              <a:srgbClr val="243C74"/>
                            </a:solidFill>
                            <a:prstDash val="solid"/>
                            <a:miter lim="800000"/>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Freeform: Shape 26"/>
                        <wps:cNvSpPr/>
                        <wps:spPr>
                          <a:xfrm>
                            <a:off x="0" y="907085"/>
                            <a:ext cx="4569460" cy="266700"/>
                          </a:xfrm>
                          <a:custGeom>
                            <a:avLst/>
                            <a:gdLst>
                              <a:gd name="connsiteX0" fmla="*/ 0 w 4649525"/>
                              <a:gd name="connsiteY0" fmla="*/ 43402 h 43402"/>
                              <a:gd name="connsiteX1" fmla="*/ 4318000 w 4649525"/>
                              <a:gd name="connsiteY1" fmla="*/ 11652 h 43402"/>
                              <a:gd name="connsiteX2" fmla="*/ 4340225 w 4649525"/>
                              <a:gd name="connsiteY2" fmla="*/ 8477 h 43402"/>
                              <a:gd name="connsiteX0" fmla="*/ 0 w 4671361"/>
                              <a:gd name="connsiteY0" fmla="*/ 41770 h 232270"/>
                              <a:gd name="connsiteX1" fmla="*/ 4318000 w 4671361"/>
                              <a:gd name="connsiteY1" fmla="*/ 10020 h 232270"/>
                              <a:gd name="connsiteX2" fmla="*/ 4400550 w 4671361"/>
                              <a:gd name="connsiteY2" fmla="*/ 232270 h 232270"/>
                              <a:gd name="connsiteX0" fmla="*/ 0 w 4400712"/>
                              <a:gd name="connsiteY0" fmla="*/ 291205 h 481705"/>
                              <a:gd name="connsiteX1" fmla="*/ 2206625 w 4400712"/>
                              <a:gd name="connsiteY1" fmla="*/ 2280 h 481705"/>
                              <a:gd name="connsiteX2" fmla="*/ 4400550 w 4400712"/>
                              <a:gd name="connsiteY2" fmla="*/ 481705 h 481705"/>
                              <a:gd name="connsiteX0" fmla="*/ 0 w 4400712"/>
                              <a:gd name="connsiteY0" fmla="*/ 292556 h 483056"/>
                              <a:gd name="connsiteX1" fmla="*/ 2206625 w 4400712"/>
                              <a:gd name="connsiteY1" fmla="*/ 3631 h 483056"/>
                              <a:gd name="connsiteX2" fmla="*/ 4400550 w 4400712"/>
                              <a:gd name="connsiteY2" fmla="*/ 483056 h 483056"/>
                              <a:gd name="connsiteX0" fmla="*/ 0 w 4327694"/>
                              <a:gd name="connsiteY0" fmla="*/ 288938 h 288938"/>
                              <a:gd name="connsiteX1" fmla="*/ 2206625 w 4327694"/>
                              <a:gd name="connsiteY1" fmla="*/ 13 h 288938"/>
                              <a:gd name="connsiteX2" fmla="*/ 4327525 w 4327694"/>
                              <a:gd name="connsiteY2" fmla="*/ 276238 h 288938"/>
                              <a:gd name="connsiteX0" fmla="*/ 0 w 4327694"/>
                              <a:gd name="connsiteY0" fmla="*/ 289072 h 289072"/>
                              <a:gd name="connsiteX1" fmla="*/ 2206625 w 4327694"/>
                              <a:gd name="connsiteY1" fmla="*/ 147 h 289072"/>
                              <a:gd name="connsiteX2" fmla="*/ 4327525 w 4327694"/>
                              <a:gd name="connsiteY2" fmla="*/ 247797 h 289072"/>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58 h 289358"/>
                              <a:gd name="connsiteX1" fmla="*/ 2206625 w 4327525"/>
                              <a:gd name="connsiteY1" fmla="*/ 433 h 289358"/>
                              <a:gd name="connsiteX2" fmla="*/ 4327525 w 4327525"/>
                              <a:gd name="connsiteY2" fmla="*/ 248083 h 289358"/>
                              <a:gd name="connsiteX0" fmla="*/ 0 w 4327525"/>
                              <a:gd name="connsiteY0" fmla="*/ 289344 h 289344"/>
                              <a:gd name="connsiteX1" fmla="*/ 2206625 w 4327525"/>
                              <a:gd name="connsiteY1" fmla="*/ 419 h 289344"/>
                              <a:gd name="connsiteX2" fmla="*/ 4327525 w 4327525"/>
                              <a:gd name="connsiteY2" fmla="*/ 248069 h 289344"/>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198 h 294198"/>
                              <a:gd name="connsiteX1" fmla="*/ 2206625 w 4327525"/>
                              <a:gd name="connsiteY1" fmla="*/ 510 h 294198"/>
                              <a:gd name="connsiteX2" fmla="*/ 4327525 w 4327525"/>
                              <a:gd name="connsiteY2" fmla="*/ 248160 h 294198"/>
                              <a:gd name="connsiteX0" fmla="*/ 0 w 4327525"/>
                              <a:gd name="connsiteY0" fmla="*/ 294085 h 294085"/>
                              <a:gd name="connsiteX1" fmla="*/ 2206625 w 4327525"/>
                              <a:gd name="connsiteY1" fmla="*/ 397 h 294085"/>
                              <a:gd name="connsiteX2" fmla="*/ 4327525 w 4327525"/>
                              <a:gd name="connsiteY2" fmla="*/ 252810 h 294085"/>
                              <a:gd name="connsiteX0" fmla="*/ 0 w 4327525"/>
                              <a:gd name="connsiteY0" fmla="*/ 294085 h 294085"/>
                              <a:gd name="connsiteX1" fmla="*/ 2206625 w 4327525"/>
                              <a:gd name="connsiteY1" fmla="*/ 397 h 294085"/>
                              <a:gd name="connsiteX2" fmla="*/ 4327525 w 4327525"/>
                              <a:gd name="connsiteY2" fmla="*/ 252810 h 294085"/>
                            </a:gdLst>
                            <a:ahLst/>
                            <a:cxnLst>
                              <a:cxn ang="0">
                                <a:pos x="connsiteX0" y="connsiteY0"/>
                              </a:cxn>
                              <a:cxn ang="0">
                                <a:pos x="connsiteX1" y="connsiteY1"/>
                              </a:cxn>
                              <a:cxn ang="0">
                                <a:pos x="connsiteX2" y="connsiteY2"/>
                              </a:cxn>
                            </a:cxnLst>
                            <a:rect l="l" t="t" r="r" b="b"/>
                            <a:pathLst>
                              <a:path w="4327525" h="294085">
                                <a:moveTo>
                                  <a:pt x="0" y="294085"/>
                                </a:moveTo>
                                <a:cubicBezTo>
                                  <a:pt x="886883" y="73952"/>
                                  <a:pt x="1485371" y="7276"/>
                                  <a:pt x="2206625" y="397"/>
                                </a:cubicBezTo>
                                <a:cubicBezTo>
                                  <a:pt x="2927879" y="-6482"/>
                                  <a:pt x="3589073" y="76068"/>
                                  <a:pt x="4327525" y="252810"/>
                                </a:cubicBezTo>
                              </a:path>
                            </a:pathLst>
                          </a:custGeom>
                          <a:noFill/>
                          <a:ln w="9525" cap="flat" cmpd="sng" algn="ctr">
                            <a:solidFill>
                              <a:srgbClr val="243C74"/>
                            </a:solidFill>
                            <a:prstDash val="solid"/>
                            <a:miter lim="800000"/>
                            <a:headEnd type="triangle"/>
                            <a:tailEnd type="triangle"/>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FF0E7" id="Group 278" o:spid="_x0000_s1090" style="position:absolute;left:0;text-align:left;margin-left:0;margin-top:.9pt;width:348.75pt;height:182.1pt;z-index:251658246;mso-position-horizontal:center;mso-position-horizontal-relative:margin;mso-width-relative:margin;mso-height-relative:margin" coordsize="45732,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">
                <v:group id="Group 493" o:spid="_x0000_s1091" style="position:absolute;left:2033;width:40601;height:23882" coordsize="34290,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group id="Group 492" o:spid="_x0000_s1092" style="position:absolute;width:34290;height:20389" coordsize="34290,2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shape id="Picture 94" o:spid="_x0000_s1093" type="#_x0000_t75" style="position:absolute;width:34290;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" strokeweight="1.75pt">
                      <v:imagedata r:id="rId28" o:title="" croptop="4367f" cropbottom="6628f" cropleft="5825f" cropright="7282f"/>
                    </v:shape>
                    <v:oval id="Oval 96" o:spid="_x0000_s1094" style="position:absolute;left:11783;top:11590;width:1261;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" filled="f" strokecolor="#243c74" strokeweight="1pt">
                      <v:stroke dashstyle="3 1" joinstyle="miter"/>
                      <v:textbox inset="1mm,1mm,1mm"/>
                    </v:oval>
                    <v:line id="Straight Connector 97" o:spid="_x0000_s1095" style="position:absolute;flip:x;visibility:visible;mso-wrap-style:square" from="12414,8384" to="14156,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" strokecolor="#243c74" strokeweight="1pt">
                      <v:stroke dashstyle="3 1" joinstyle="miter"/>
                      <o:lock v:ext="edit" shapetype="f"/>
                    </v:line>
                    <v:oval id="Oval 103" o:spid="_x0000_s1096" style="position:absolute;left:19867;top:11429;width:1261;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" filled="f" strokecolor="#243c74" strokeweight="1pt">
                      <v:stroke dashstyle="3 1" joinstyle="miter"/>
                      <v:textbox inset="1mm,1mm,1mm"/>
                    </v:oval>
                    <v:line id="Straight Connector 104" o:spid="_x0000_s1097" style="position:absolute;flip:x;visibility:visible;mso-wrap-style:square" from="20497,8211" to="21295,11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" strokecolor="#243c74" strokeweight="1pt">
                      <v:stroke dashstyle="3 1" joinstyle="miter"/>
                      <o:lock v:ext="edit" shapetype="f"/>
                    </v:line>
                    <v:oval id="Oval 105" o:spid="_x0000_s1098" style="position:absolute;left:27411;top:7408;width:1261;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" filled="f" strokecolor="#243c74" strokeweight="1pt">
                      <v:stroke dashstyle="3 1" joinstyle="miter"/>
                      <v:textbox inset="1mm,1mm,1mm"/>
                    </v:oval>
                    <v:oval id="Oval 106" o:spid="_x0000_s1099" style="position:absolute;left:26150;top:11790;width:1261;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" filled="f" strokecolor="#243c74" strokeweight="1pt">
                      <v:stroke dashstyle="3 1" joinstyle="miter"/>
                      <v:textbox inset="1mm,1mm,1mm"/>
                    </v:oval>
                    <v:line id="Straight Connector 107" o:spid="_x0000_s1100" style="position:absolute;flip:x;visibility:visible;mso-wrap-style:square" from="26780,8679" to="28041,1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" strokecolor="#243c74" strokeweight="1pt">
                      <v:stroke dashstyle="3 1" joinstyle="miter"/>
                      <o:lock v:ext="edit" shapetype="f"/>
                    </v:line>
                    <v:oval id="Oval 108" o:spid="_x0000_s1101" style="position:absolute;left:5082;top:7994;width:1261;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" filled="f" strokecolor="#243c74" strokeweight="1pt">
                      <v:stroke dashstyle="3 1" joinstyle="miter"/>
                      <v:textbox inset="1mm,1mm,1mm"/>
                    </v:oval>
                    <v:oval id="Oval 109" o:spid="_x0000_s1102" style="position:absolute;left:4858;top:12431;width:1261;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" filled="f" strokecolor="#243c74" strokeweight="1pt">
                      <v:stroke dashstyle="3 1" joinstyle="miter"/>
                      <v:textbox inset="1mm,1mm,1mm"/>
                    </v:oval>
                    <v:line id="Straight Connector 110" o:spid="_x0000_s1103" style="position:absolute;flip:x;visibility:visible;mso-wrap-style:square" from="5488,9266" to="5713,1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" strokecolor="#243c74" strokeweight="1pt">
                      <v:stroke dashstyle="3 1" joinstyle="miter"/>
                      <o:lock v:ext="edit" shapetype="f"/>
                    </v:line>
                    <v:shape id="TextBox 111" o:spid="_x0000_s1104" type="#_x0000_t202" style="position:absolute;left:1593;top:2952;width:6251;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" filled="f" stroked="f">
                      <v:textbox inset="1mm,,1mm">
                        <w:txbxContent>
                          <w:p w14:paraId="3D84750D" w14:textId="40089212" w:rsidR="008E2826" w:rsidRDefault="008E2826" w:rsidP="003B76C9">
                            <w:pPr>
                              <w:jc w:val="center"/>
                              <w:rPr>
                                <w:sz w:val="24"/>
                                <w:szCs w:val="24"/>
                              </w:rPr>
                            </w:pPr>
                            <w:r>
                              <w:rPr>
                                <w:rFonts w:ascii="Segoe UI Semibold" w:eastAsia="+mn-ea" w:hAnsi="Segoe UI Semibold" w:cs="+mn-cs"/>
                                <w:i/>
                                <w:iCs/>
                                <w:color w:val="243C74"/>
                                <w:kern w:val="24"/>
                                <w:sz w:val="16"/>
                                <w:szCs w:val="16"/>
                              </w:rPr>
                              <w:t>CH 022.3</w:t>
                            </w:r>
                          </w:p>
                        </w:txbxContent>
                      </v:textbox>
                    </v:shape>
                    <v:line id="Straight Connector 112" o:spid="_x0000_s1105" style="position:absolute;visibility:visible;mso-wrap-style:square" from="4858,4746" to="5713,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" strokecolor="#243c74" strokeweight=".5pt">
                      <v:stroke joinstyle="miter"/>
                      <o:lock v:ext="edit" shapetype="f"/>
                    </v:line>
                    <v:shape id="TextBox 115" o:spid="_x0000_s1106" type="#_x0000_t202" style="position:absolute;left:10333;top:1612;width:6245;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" filled="f" stroked="f">
                      <v:textbox inset="1mm,,1mm">
                        <w:txbxContent>
                          <w:p w14:paraId="1D8B3A28" w14:textId="23D88D04" w:rsidR="008E2826" w:rsidRPr="00496CFB" w:rsidRDefault="008E2826" w:rsidP="003B76C9">
                            <w:pPr>
                              <w:jc w:val="cente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024.5</w:t>
                            </w:r>
                          </w:p>
                        </w:txbxContent>
                      </v:textbox>
                    </v:shape>
                    <v:line id="Straight Connector 116" o:spid="_x0000_s1107" style="position:absolute;visibility:visible;mso-wrap-style:square" from="13609,3343" to="14156,7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" strokecolor="#243c74" strokeweight=".5pt">
                      <v:stroke joinstyle="miter"/>
                      <o:lock v:ext="edit" shapetype="f"/>
                    </v:line>
                    <v:shape id="TextBox 118" o:spid="_x0000_s1108" type="#_x0000_t202" style="position:absolute;left:20018;top:1326;width:6244;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" filled="f" stroked="f">
                      <v:textbox inset="1mm,,1mm">
                        <w:txbxContent>
                          <w:p w14:paraId="0142E07C" w14:textId="45A68913"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026.1</w:t>
                            </w:r>
                          </w:p>
                        </w:txbxContent>
                      </v:textbox>
                    </v:shape>
                    <v:line id="Straight Connector 119" o:spid="_x0000_s1109" style="position:absolute;flip:x;visibility:visible;mso-wrap-style:square" from="21295,3007" to="21925,6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" strokecolor="#243c74" strokeweight=".5pt">
                      <v:stroke joinstyle="miter"/>
                      <o:lock v:ext="edit" shapetype="f"/>
                    </v:line>
                    <v:shape id="TextBox 121" o:spid="_x0000_s1110" type="#_x0000_t202" style="position:absolute;left:27889;top:3343;width:6251;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" filled="f" stroked="f">
                      <v:textbox inset="1mm,,1mm">
                        <w:txbxContent>
                          <w:p w14:paraId="7DAAA140" w14:textId="20E587B4"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028.9</w:t>
                            </w:r>
                          </w:p>
                        </w:txbxContent>
                      </v:textbox>
                    </v:shape>
                    <v:line id="Straight Connector 122" o:spid="_x0000_s1111" style="position:absolute;flip:x;visibility:visible;mso-wrap-style:square" from="28487,4857" to="29565,7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" strokecolor="#243c74" strokeweight=".5pt">
                      <v:stroke joinstyle="miter"/>
                      <o:lock v:ext="edit" shapetype="f"/>
                    </v:line>
                    <v:shape id="TextBox 130" o:spid="_x0000_s1112" type="#_x0000_t202" style="position:absolute;left:2649;top:16754;width:6251;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" filled="f" stroked="f">
                      <v:textbox inset="1mm,,1mm">
                        <w:txbxContent>
                          <w:p w14:paraId="15F91AE6" w14:textId="796BB468"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022.0</w:t>
                            </w:r>
                          </w:p>
                        </w:txbxContent>
                      </v:textbox>
                    </v:shape>
                    <v:line id="Straight Connector 131" o:spid="_x0000_s1113" style="position:absolute;flip:x;visibility:visible;mso-wrap-style:square" from="5026,13703" to="5488,16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" strokecolor="#243c74" strokeweight=".5pt">
                      <v:stroke joinstyle="miter"/>
                      <o:lock v:ext="edit" shapetype="f"/>
                    </v:line>
                    <v:shape id="TextBox 134" o:spid="_x0000_s1114" type="#_x0000_t202" style="position:absolute;left:11255;top:15012;width:6251;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" filled="f" stroked="f">
                      <v:textbox inset="1mm,,1mm">
                        <w:txbxContent>
                          <w:p w14:paraId="1089B84F" w14:textId="184DBD81"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024.1</w:t>
                            </w:r>
                          </w:p>
                        </w:txbxContent>
                      </v:textbox>
                    </v:shape>
                    <v:line id="Straight Connector 135" o:spid="_x0000_s1115" style="position:absolute;visibility:visible;mso-wrap-style:square" from="12414,12862" to="13320,15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" strokecolor="#243c74" strokeweight=".5pt">
                      <v:stroke joinstyle="miter"/>
                      <o:lock v:ext="edit" shapetype="f"/>
                    </v:line>
                    <v:shape id="TextBox 137" o:spid="_x0000_s1116" type="#_x0000_t202" style="position:absolute;left:18370;top:15075;width:6250;height:2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" filled="f" stroked="f">
                      <v:textbox inset="1mm,,1mm">
                        <w:txbxContent>
                          <w:p w14:paraId="0E705E82" w14:textId="60BEF1C3"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025.9</w:t>
                            </w:r>
                          </w:p>
                        </w:txbxContent>
                      </v:textbox>
                    </v:shape>
                    <v:line id="Straight Connector 138" o:spid="_x0000_s1117" style="position:absolute;visibility:visible;mso-wrap-style:square" from="20497,12701" to="20648,1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" strokecolor="#243c74" strokeweight=".5pt">
                      <v:stroke joinstyle="miter"/>
                      <o:lock v:ext="edit" shapetype="f"/>
                    </v:line>
                    <v:shape id="TextBox 140" o:spid="_x0000_s1118" type="#_x0000_t202" style="position:absolute;left:26046;top:16410;width:6244;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" filled="f" stroked="f">
                      <v:textbox inset="1mm,,1mm">
                        <w:txbxContent>
                          <w:p w14:paraId="07E6505C" w14:textId="2093CA27" w:rsidR="008E2826" w:rsidRPr="00496CFB" w:rsidRDefault="008E2826" w:rsidP="003B76C9">
                            <w:pPr>
                              <w:rPr>
                                <w:rFonts w:ascii="Segoe UI Semibold" w:hAnsi="Segoe UI Semibold" w:cs="Segoe UI Semibold"/>
                                <w:i/>
                                <w:iCs/>
                                <w:color w:val="243C74" w:themeColor="accent1"/>
                                <w:sz w:val="16"/>
                                <w:szCs w:val="16"/>
                              </w:rPr>
                            </w:pPr>
                            <w:r w:rsidRPr="00496CFB">
                              <w:rPr>
                                <w:rFonts w:ascii="Segoe UI Semibold" w:eastAsia="+mn-ea" w:hAnsi="Segoe UI Semibold" w:cs="Segoe UI Semibold"/>
                                <w:i/>
                                <w:iCs/>
                                <w:color w:val="243C74" w:themeColor="accent1"/>
                                <w:kern w:val="24"/>
                                <w:sz w:val="16"/>
                                <w:szCs w:val="16"/>
                              </w:rPr>
                              <w:t>CH 028.6</w:t>
                            </w:r>
                          </w:p>
                        </w:txbxContent>
                      </v:textbox>
                    </v:shape>
                    <v:line id="Straight Connector 141" o:spid="_x0000_s1119" style="position:absolute;visibility:visible;mso-wrap-style:square" from="26780,13061" to="28006,1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" strokecolor="#243c74" strokeweight=".5pt">
                      <v:stroke joinstyle="miter"/>
                      <o:lock v:ext="edit" shapetype="f"/>
                    </v:line>
                  </v:group>
                  <v:oval id="Oval 95" o:spid="_x0000_s1120" style="position:absolute;left:13525;top:7113;width:1261;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" filled="f" strokecolor="#243c74" strokeweight="1pt">
                    <v:stroke dashstyle="3 1" joinstyle="miter"/>
                    <v:textbox inset="1mm,1mm,1mm"/>
                  </v:oval>
                  <v:oval id="Oval 102" o:spid="_x0000_s1121" style="position:absolute;left:20664;top:6939;width:1261;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" filled="f" strokecolor="#243c74" strokeweight="1pt">
                    <v:stroke dashstyle="3 1" joinstyle="miter"/>
                    <v:textbox inset="1mm,1mm,1mm"/>
                  </v:oval>
                </v:group>
                <v:shape id="Freeform: Shape 26" o:spid="_x0000_s1122" style="position:absolute;left:438;top:14118;width:45294;height:2671;visibility:visible;mso-wrap-style:square;v-text-anchor:middle" coordsize="4327525,29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" path="m,294085c886883,73952,1485371,7276,2206625,397v721254,-6879,1382448,75671,2120900,252413e" filled="f" strokecolor="#243c74">
                  <v:stroke startarrow="block" endarrow="block" joinstyle="miter"/>
                  <v:path arrowok="t" o:connecttype="custom" o:connectlocs="0,267077;2309548,361;4529373,229593" o:connectangles="0,0,0"/>
                </v:shape>
                <v:shape id="Freeform: Shape 26" o:spid="_x0000_s1123" style="position:absolute;top:9070;width:45694;height:2667;visibility:visible;mso-wrap-style:square;v-text-anchor:middle" coordsize="4327525,29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" path="m,294085c886883,73952,1485371,7276,2206625,397v721254,-6879,1382448,75671,2120900,252413e" filled="f" strokecolor="#243c74">
                  <v:stroke startarrow="block" endarrow="block" joinstyle="miter"/>
                  <v:path arrowok="t" o:connecttype="custom" o:connectlocs="0,266700;2329989,360;4569460,229269" o:connectangles="0,0,0"/>
                </v:shape>
                <w10:wrap anchorx="margin"/>
              </v:group>
            </w:pict>
          </mc:Fallback>
        </mc:AlternateContent>
      </w:r>
    </w:p>
    <w:p w14:paraId="2C66562E" w14:textId="155D53E3" w:rsidR="003B76C9" w:rsidRDefault="003B76C9" w:rsidP="00831970">
      <w:pPr>
        <w:spacing w:after="0" w:afterAutospacing="0"/>
        <w:rPr>
          <w:lang w:val="en-US"/>
        </w:rPr>
      </w:pPr>
    </w:p>
    <w:p w14:paraId="72EC43CE" w14:textId="0F831641" w:rsidR="003B76C9" w:rsidRDefault="003B76C9" w:rsidP="00831970">
      <w:pPr>
        <w:spacing w:after="0" w:afterAutospacing="0"/>
        <w:rPr>
          <w:lang w:val="en-US"/>
        </w:rPr>
      </w:pPr>
    </w:p>
    <w:p w14:paraId="32F96726" w14:textId="24F6E4BD" w:rsidR="003B76C9" w:rsidRDefault="003B76C9" w:rsidP="00831970">
      <w:pPr>
        <w:spacing w:after="0" w:afterAutospacing="0"/>
        <w:rPr>
          <w:lang w:val="en-US"/>
        </w:rPr>
      </w:pPr>
    </w:p>
    <w:p w14:paraId="2EB1E886" w14:textId="7A32298E" w:rsidR="003B76C9" w:rsidRDefault="003B76C9" w:rsidP="00831970">
      <w:pPr>
        <w:spacing w:after="0" w:afterAutospacing="0"/>
        <w:rPr>
          <w:lang w:val="en-US"/>
        </w:rPr>
      </w:pPr>
    </w:p>
    <w:p w14:paraId="7171145C" w14:textId="7C7A9071" w:rsidR="003B76C9" w:rsidRDefault="003B76C9" w:rsidP="00831970">
      <w:pPr>
        <w:spacing w:after="0" w:afterAutospacing="0"/>
        <w:rPr>
          <w:lang w:val="en-US"/>
        </w:rPr>
      </w:pPr>
    </w:p>
    <w:p w14:paraId="64CFE110" w14:textId="3E38D459" w:rsidR="003B76C9" w:rsidRDefault="003B76C9" w:rsidP="00831970">
      <w:pPr>
        <w:spacing w:after="0" w:afterAutospacing="0"/>
        <w:rPr>
          <w:lang w:val="en-US"/>
        </w:rPr>
      </w:pPr>
    </w:p>
    <w:p w14:paraId="35BF9D6A" w14:textId="5EF073B3" w:rsidR="003B76C9" w:rsidRDefault="003B76C9" w:rsidP="00831970">
      <w:pPr>
        <w:spacing w:after="0" w:afterAutospacing="0"/>
        <w:rPr>
          <w:lang w:val="en-US"/>
        </w:rPr>
      </w:pPr>
    </w:p>
    <w:p w14:paraId="03D0EFE6" w14:textId="271A6E48" w:rsidR="003B76C9" w:rsidRDefault="003B76C9" w:rsidP="00831970">
      <w:pPr>
        <w:spacing w:after="0" w:afterAutospacing="0"/>
        <w:rPr>
          <w:lang w:val="en-US"/>
        </w:rPr>
      </w:pPr>
    </w:p>
    <w:p w14:paraId="0C142A74" w14:textId="09D624B8" w:rsidR="003B76C9" w:rsidRDefault="003B76C9" w:rsidP="00831970">
      <w:pPr>
        <w:spacing w:after="0" w:afterAutospacing="0"/>
        <w:rPr>
          <w:lang w:val="en-US"/>
        </w:rPr>
      </w:pPr>
    </w:p>
    <w:p w14:paraId="2057CD77" w14:textId="0C023BAE" w:rsidR="003B76C9" w:rsidRDefault="003B76C9" w:rsidP="00831970">
      <w:pPr>
        <w:spacing w:after="0" w:afterAutospacing="0"/>
        <w:rPr>
          <w:lang w:val="en-US"/>
        </w:rPr>
      </w:pPr>
    </w:p>
    <w:p w14:paraId="274B1358" w14:textId="0631CD25" w:rsidR="003B76C9" w:rsidRDefault="003B76C9" w:rsidP="00831970">
      <w:pPr>
        <w:spacing w:after="0" w:afterAutospacing="0"/>
        <w:rPr>
          <w:lang w:val="en-US"/>
        </w:rPr>
      </w:pPr>
    </w:p>
    <w:p w14:paraId="3F97C46E" w14:textId="3C578E72" w:rsidR="003B76C9" w:rsidRDefault="003B76C9" w:rsidP="00831970">
      <w:pPr>
        <w:spacing w:after="0" w:afterAutospacing="0"/>
        <w:rPr>
          <w:lang w:val="en-US"/>
        </w:rPr>
      </w:pPr>
    </w:p>
    <w:p w14:paraId="06008721" w14:textId="5D4CBD0D" w:rsidR="003B76C9" w:rsidRDefault="003B76C9" w:rsidP="00831970">
      <w:pPr>
        <w:spacing w:after="0" w:afterAutospacing="0"/>
        <w:rPr>
          <w:lang w:val="en-US"/>
        </w:rPr>
      </w:pPr>
    </w:p>
    <w:p w14:paraId="63FD812C" w14:textId="0F5172F1" w:rsidR="003B76C9" w:rsidRDefault="003B76C9" w:rsidP="00831970">
      <w:pPr>
        <w:spacing w:after="0" w:afterAutospacing="0"/>
        <w:rPr>
          <w:lang w:val="en-US"/>
        </w:rPr>
      </w:pPr>
    </w:p>
    <w:p w14:paraId="42B347FD" w14:textId="72DD96D7" w:rsidR="003B76C9" w:rsidRDefault="003B76C9" w:rsidP="00831970">
      <w:pPr>
        <w:spacing w:after="0" w:afterAutospacing="0"/>
        <w:rPr>
          <w:lang w:val="en-US"/>
        </w:rPr>
      </w:pPr>
    </w:p>
    <w:p w14:paraId="0390E1BA" w14:textId="36A4DC02" w:rsidR="00E96E29" w:rsidRDefault="00831970" w:rsidP="00831970">
      <w:pPr>
        <w:spacing w:after="0" w:afterAutospacing="0"/>
        <w:rPr>
          <w:lang w:val="en-US"/>
        </w:rPr>
      </w:pPr>
      <w:r>
        <w:rPr>
          <w:lang w:val="en-US"/>
        </w:rPr>
        <w:t xml:space="preserve">If the outcome of this process was to report a XYZ alignment only, this would not be an issue, but as we are attempting to re-create the </w:t>
      </w:r>
      <w:r w:rsidR="003B76C9">
        <w:rPr>
          <w:lang w:val="en-US"/>
        </w:rPr>
        <w:t>conditions</w:t>
      </w:r>
      <w:r>
        <w:rPr>
          <w:lang w:val="en-US"/>
        </w:rPr>
        <w:t xml:space="preserve"> you would expect if manually </w:t>
      </w:r>
      <w:r w:rsidR="003B76C9">
        <w:rPr>
          <w:lang w:val="en-US"/>
        </w:rPr>
        <w:t>measuring track geometry, it is not suitable to use the track nodes in their current form.</w:t>
      </w:r>
      <w:r w:rsidR="00E96E29">
        <w:rPr>
          <w:lang w:val="en-US"/>
        </w:rPr>
        <w:t xml:space="preserve"> For example:</w:t>
      </w:r>
    </w:p>
    <w:p w14:paraId="6D98F9FD" w14:textId="77777777" w:rsidR="00E96E29" w:rsidRDefault="00E96E29" w:rsidP="00831970">
      <w:pPr>
        <w:spacing w:after="0" w:afterAutospacing="0"/>
        <w:rPr>
          <w:lang w:val="en-US"/>
        </w:rPr>
      </w:pPr>
    </w:p>
    <w:p w14:paraId="770C3571" w14:textId="3BC24585" w:rsidR="00760388" w:rsidRDefault="00E96E29" w:rsidP="00E96E29">
      <w:pPr>
        <w:pStyle w:val="ListParagraph"/>
        <w:numPr>
          <w:ilvl w:val="0"/>
          <w:numId w:val="40"/>
        </w:numPr>
      </w:pPr>
      <w:r>
        <w:t>I</w:t>
      </w:r>
      <w:r w:rsidRPr="00E96E29">
        <w:t xml:space="preserve">f required to report track </w:t>
      </w:r>
      <w:r w:rsidRPr="00D43B0C">
        <w:rPr>
          <w:rStyle w:val="InLineEmphasisChar"/>
        </w:rPr>
        <w:t>gauge</w:t>
      </w:r>
      <w:r>
        <w:t xml:space="preserve"> or </w:t>
      </w:r>
      <w:proofErr w:type="gramStart"/>
      <w:r w:rsidRPr="00D43B0C">
        <w:rPr>
          <w:rStyle w:val="InLineEmphasisChar"/>
        </w:rPr>
        <w:t>cant</w:t>
      </w:r>
      <w:proofErr w:type="gramEnd"/>
      <w:r w:rsidRPr="00E96E29">
        <w:t>, the data in its current form would be unsuitable as the track nodes are not perpendicular with each other across the left and right rail heads.</w:t>
      </w:r>
    </w:p>
    <w:p w14:paraId="26F1CB25" w14:textId="77777777" w:rsidR="009E51E1" w:rsidRDefault="009E51E1" w:rsidP="009E51E1">
      <w:pPr>
        <w:pStyle w:val="ListParagraph"/>
        <w:numPr>
          <w:ilvl w:val="0"/>
          <w:numId w:val="0"/>
        </w:numPr>
        <w:ind w:left="720"/>
      </w:pPr>
    </w:p>
    <w:p w14:paraId="09D406FA" w14:textId="1900BBAF" w:rsidR="00E96E29" w:rsidRPr="00E96E29" w:rsidRDefault="00E96E29" w:rsidP="00E96E29">
      <w:pPr>
        <w:pStyle w:val="ListParagraph"/>
        <w:numPr>
          <w:ilvl w:val="0"/>
          <w:numId w:val="40"/>
        </w:numPr>
      </w:pPr>
      <w:r>
        <w:t xml:space="preserve">If required to report </w:t>
      </w:r>
      <w:r w:rsidRPr="00D43B0C">
        <w:rPr>
          <w:rStyle w:val="InLineEmphasisChar"/>
        </w:rPr>
        <w:t>top</w:t>
      </w:r>
      <w:r>
        <w:t xml:space="preserve">, </w:t>
      </w:r>
      <w:r w:rsidRPr="00D43B0C">
        <w:rPr>
          <w:rStyle w:val="InLineEmphasisChar"/>
        </w:rPr>
        <w:t>line</w:t>
      </w:r>
      <w:r>
        <w:t xml:space="preserve"> or </w:t>
      </w:r>
      <w:r w:rsidRPr="00D43B0C">
        <w:rPr>
          <w:rStyle w:val="InLineEmphasisChar"/>
        </w:rPr>
        <w:t>twists</w:t>
      </w:r>
      <w:r>
        <w:t xml:space="preserve">, the data in its current form would be unsuitable as the separation of the track nodes along the length of each rail head are unlikely to be at the lengths required for calculating mid ordinate versine’s or twist lengths. For example, you may require </w:t>
      </w:r>
      <w:r w:rsidR="00D43B0C">
        <w:t>an</w:t>
      </w:r>
      <w:r>
        <w:t xml:space="preserve"> </w:t>
      </w:r>
      <w:proofErr w:type="gramStart"/>
      <w:r w:rsidR="00F21827">
        <w:t>8</w:t>
      </w:r>
      <w:r w:rsidR="004203C3">
        <w:t>.0</w:t>
      </w:r>
      <w:r w:rsidR="00CB1BBE">
        <w:t xml:space="preserve"> </w:t>
      </w:r>
      <w:r w:rsidR="00F21827">
        <w:t>meter</w:t>
      </w:r>
      <w:proofErr w:type="gramEnd"/>
      <w:r>
        <w:t xml:space="preserve"> chord for a top parameter but the track nodes available are at a spacing of 12.6 meters.</w:t>
      </w:r>
    </w:p>
    <w:p w14:paraId="6D691C75" w14:textId="42E9BE32" w:rsidR="00760388" w:rsidRDefault="00760388">
      <w:pPr>
        <w:spacing w:after="0" w:afterAutospacing="0"/>
        <w:jc w:val="left"/>
        <w:rPr>
          <w:lang w:val="en-US"/>
        </w:rPr>
      </w:pPr>
    </w:p>
    <w:p w14:paraId="373F3A38" w14:textId="4CA46AC6" w:rsidR="00760388" w:rsidRDefault="00760388">
      <w:pPr>
        <w:spacing w:after="0" w:afterAutospacing="0"/>
        <w:jc w:val="left"/>
        <w:rPr>
          <w:lang w:val="en-US"/>
        </w:rPr>
      </w:pPr>
    </w:p>
    <w:p w14:paraId="6DAF6A28" w14:textId="5FB3DA71" w:rsidR="00760388" w:rsidRDefault="00760388">
      <w:pPr>
        <w:spacing w:after="0" w:afterAutospacing="0"/>
        <w:jc w:val="left"/>
        <w:rPr>
          <w:lang w:val="en-US"/>
        </w:rPr>
      </w:pPr>
    </w:p>
    <w:p w14:paraId="77D3C8A5" w14:textId="71C2832E" w:rsidR="00760388" w:rsidRDefault="00760388">
      <w:pPr>
        <w:spacing w:after="0" w:afterAutospacing="0"/>
        <w:jc w:val="left"/>
        <w:rPr>
          <w:lang w:val="en-US"/>
        </w:rPr>
      </w:pPr>
    </w:p>
    <w:p w14:paraId="3936387B" w14:textId="03A83B31" w:rsidR="00760388" w:rsidRDefault="00760388">
      <w:pPr>
        <w:spacing w:after="0" w:afterAutospacing="0"/>
        <w:jc w:val="left"/>
        <w:rPr>
          <w:lang w:val="en-US"/>
        </w:rPr>
      </w:pPr>
    </w:p>
    <w:p w14:paraId="2A923411" w14:textId="77777777" w:rsidR="009E51E1" w:rsidRDefault="009E51E1">
      <w:pPr>
        <w:spacing w:after="0" w:afterAutospacing="0"/>
        <w:jc w:val="left"/>
        <w:rPr>
          <w:rFonts w:ascii="Segoe UI Semibold" w:hAnsi="Segoe UI Semibold" w:cs="Segoe UI Semibold"/>
          <w:bCs/>
          <w:i/>
          <w:color w:val="2F5496" w:themeColor="accent6" w:themeShade="BF"/>
          <w:sz w:val="28"/>
          <w:szCs w:val="32"/>
          <w:lang w:val="en-US"/>
        </w:rPr>
      </w:pPr>
      <w:r>
        <w:br w:type="page"/>
      </w:r>
    </w:p>
    <w:p w14:paraId="6632B592" w14:textId="12F3B5CD" w:rsidR="009E51E1" w:rsidRDefault="009E51E1" w:rsidP="009E51E1">
      <w:pPr>
        <w:pStyle w:val="Style1"/>
      </w:pPr>
      <w:bookmarkStart w:id="22" w:name="_Toc37243240"/>
      <w:r>
        <w:lastRenderedPageBreak/>
        <w:t>Interpolation of the track alignment</w:t>
      </w:r>
      <w:bookmarkEnd w:id="22"/>
    </w:p>
    <w:p w14:paraId="214CBB99" w14:textId="1F58B4F7" w:rsidR="009E51E1" w:rsidRDefault="009E51E1" w:rsidP="009E51E1">
      <w:pPr>
        <w:spacing w:after="0" w:afterAutospacing="0"/>
        <w:rPr>
          <w:lang w:val="en-US"/>
        </w:rPr>
      </w:pPr>
      <w:r>
        <w:rPr>
          <w:lang w:val="en-US"/>
        </w:rPr>
        <w:t xml:space="preserve">To overcome the issue previously discussed – where the prism generated track nodes are misaligned across the left and right rails and unequally spaced along the length of the rail heads – the available track nodes for a given epoch of monitoring data go through one final set of processing. </w:t>
      </w:r>
    </w:p>
    <w:p w14:paraId="11961CBA" w14:textId="77777777" w:rsidR="009E51E1" w:rsidRDefault="009E51E1" w:rsidP="009E51E1">
      <w:pPr>
        <w:spacing w:after="0" w:afterAutospacing="0"/>
        <w:rPr>
          <w:lang w:val="en-US"/>
        </w:rPr>
      </w:pPr>
    </w:p>
    <w:p w14:paraId="45E44BAA" w14:textId="65D049A4" w:rsidR="009E51E1" w:rsidRDefault="009E51E1" w:rsidP="009E51E1">
      <w:pPr>
        <w:spacing w:after="0" w:afterAutospacing="0"/>
        <w:rPr>
          <w:lang w:val="en-US"/>
        </w:rPr>
      </w:pPr>
      <w:r>
        <w:rPr>
          <w:lang w:val="en-US"/>
        </w:rPr>
        <w:t xml:space="preserve">This final step involves the </w:t>
      </w:r>
      <w:proofErr w:type="spellStart"/>
      <w:r w:rsidRPr="00D43B0C">
        <w:rPr>
          <w:rStyle w:val="InLineEmphasisChar"/>
        </w:rPr>
        <w:t>standardi</w:t>
      </w:r>
      <w:r>
        <w:rPr>
          <w:rStyle w:val="InLineEmphasisChar"/>
        </w:rPr>
        <w:t>s</w:t>
      </w:r>
      <w:r w:rsidRPr="00D43B0C">
        <w:rPr>
          <w:rStyle w:val="InLineEmphasisChar"/>
        </w:rPr>
        <w:t>ation</w:t>
      </w:r>
      <w:proofErr w:type="spellEnd"/>
      <w:r w:rsidRPr="00D43B0C">
        <w:rPr>
          <w:rStyle w:val="InLineEmphasisChar"/>
        </w:rPr>
        <w:t xml:space="preserve"> of the track nodes so that they become uniformly spaced along the length of the rail and at intervals which are compatible with the calculation </w:t>
      </w:r>
      <w:r w:rsidR="00B265CE">
        <w:rPr>
          <w:rStyle w:val="InLineEmphasisChar"/>
        </w:rPr>
        <w:t xml:space="preserve">required </w:t>
      </w:r>
      <w:r w:rsidRPr="00D43B0C">
        <w:rPr>
          <w:rStyle w:val="InLineEmphasisChar"/>
        </w:rPr>
        <w:t>lengths</w:t>
      </w:r>
      <w:r w:rsidR="00B265CE">
        <w:rPr>
          <w:lang w:val="en-US"/>
        </w:rPr>
        <w:t xml:space="preserve"> </w:t>
      </w:r>
      <w:r>
        <w:rPr>
          <w:lang w:val="en-US"/>
        </w:rPr>
        <w:t xml:space="preserve">for a given set of track geometry parameters. Within this final step, the </w:t>
      </w:r>
      <w:r w:rsidR="00B265CE">
        <w:rPr>
          <w:lang w:val="en-US"/>
        </w:rPr>
        <w:t>prism-based</w:t>
      </w:r>
      <w:r>
        <w:rPr>
          <w:lang w:val="en-US"/>
        </w:rPr>
        <w:t xml:space="preserve"> track nodes are treated as </w:t>
      </w:r>
      <w:r w:rsidRPr="009E51E1">
        <w:rPr>
          <w:lang w:val="en-US"/>
        </w:rPr>
        <w:t>a discrete set of known data points</w:t>
      </w:r>
      <w:r>
        <w:rPr>
          <w:lang w:val="en-US"/>
        </w:rPr>
        <w:t xml:space="preserve"> and from these, a given number of new data points are generated via interpolation of the original track nodes. An example of these newly interpolated track nodes </w:t>
      </w:r>
      <w:r w:rsidR="00B265CE">
        <w:rPr>
          <w:lang w:val="en-US"/>
        </w:rPr>
        <w:t>is</w:t>
      </w:r>
      <w:r>
        <w:rPr>
          <w:lang w:val="en-US"/>
        </w:rPr>
        <w:t xml:space="preserve"> illustrated below:</w:t>
      </w:r>
    </w:p>
    <w:p w14:paraId="07C0B79D" w14:textId="1C434EEA" w:rsidR="009E51E1" w:rsidRDefault="002777BD" w:rsidP="009E51E1">
      <w:pPr>
        <w:spacing w:after="0" w:afterAutospacing="0"/>
        <w:rPr>
          <w:lang w:val="en-US"/>
        </w:rPr>
      </w:pPr>
      <w:r>
        <w:rPr>
          <w:noProof/>
        </w:rPr>
        <mc:AlternateContent>
          <mc:Choice Requires="wpg">
            <w:drawing>
              <wp:anchor distT="0" distB="0" distL="114300" distR="114300" simplePos="0" relativeHeight="251658250" behindDoc="0" locked="0" layoutInCell="1" allowOverlap="1" wp14:anchorId="4C2930DD" wp14:editId="26453734">
                <wp:simplePos x="0" y="0"/>
                <wp:positionH relativeFrom="margin">
                  <wp:posOffset>28055</wp:posOffset>
                </wp:positionH>
                <wp:positionV relativeFrom="paragraph">
                  <wp:posOffset>141613</wp:posOffset>
                </wp:positionV>
                <wp:extent cx="5989342" cy="3600450"/>
                <wp:effectExtent l="0" t="0" r="0" b="0"/>
                <wp:wrapNone/>
                <wp:docPr id="259" name="Group 259"/>
                <wp:cNvGraphicFramePr/>
                <a:graphic xmlns:a="http://schemas.openxmlformats.org/drawingml/2006/main">
                  <a:graphicData uri="http://schemas.microsoft.com/office/word/2010/wordprocessingGroup">
                    <wpg:wgp>
                      <wpg:cNvGrpSpPr/>
                      <wpg:grpSpPr>
                        <a:xfrm>
                          <a:off x="0" y="0"/>
                          <a:ext cx="5989342" cy="3600450"/>
                          <a:chOff x="-124790" y="0"/>
                          <a:chExt cx="4513206" cy="2712528"/>
                        </a:xfrm>
                      </wpg:grpSpPr>
                      <pic:pic xmlns:pic="http://schemas.openxmlformats.org/drawingml/2006/picture">
                        <pic:nvPicPr>
                          <pic:cNvPr id="33" name="Picture 32" descr="A close up of a street&#10;&#10;Description automatically generated">
                            <a:extLst>
                              <a:ext uri="{FF2B5EF4-FFF2-40B4-BE49-F238E27FC236}">
                                <a16:creationId xmlns:a16="http://schemas.microsoft.com/office/drawing/2014/main" id="{DAE7C105-C19A-44F7-B53B-2685FB8EF3A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46" t="788" r="1628" b="1464"/>
                          <a:stretch/>
                        </pic:blipFill>
                        <pic:spPr>
                          <a:xfrm>
                            <a:off x="344490" y="552893"/>
                            <a:ext cx="3818157" cy="2159635"/>
                          </a:xfrm>
                          <a:prstGeom prst="rect">
                            <a:avLst/>
                          </a:prstGeom>
                        </pic:spPr>
                      </pic:pic>
                      <wps:wsp>
                        <wps:cNvPr id="48" name="Oval 33"/>
                        <wps:cNvSpPr/>
                        <wps:spPr>
                          <a:xfrm>
                            <a:off x="1552353" y="1775637"/>
                            <a:ext cx="310952" cy="313522"/>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35" name="Oval 34">
                          <a:extLst>
                            <a:ext uri="{FF2B5EF4-FFF2-40B4-BE49-F238E27FC236}">
                              <a16:creationId xmlns:a16="http://schemas.microsoft.com/office/drawing/2014/main" id="{30FBBCA6-2129-4B82-9B0D-E25D34177E65}"/>
                            </a:ext>
                          </a:extLst>
                        </wps:cNvPr>
                        <wps:cNvSpPr/>
                        <wps:spPr>
                          <a:xfrm>
                            <a:off x="1392865" y="1329069"/>
                            <a:ext cx="226512" cy="228384"/>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36" name="Oval 35">
                          <a:extLst>
                            <a:ext uri="{FF2B5EF4-FFF2-40B4-BE49-F238E27FC236}">
                              <a16:creationId xmlns:a16="http://schemas.microsoft.com/office/drawing/2014/main" id="{41A1801B-BCD7-456B-B93F-D0F554BFDEC5}"/>
                            </a:ext>
                          </a:extLst>
                        </wps:cNvPr>
                        <wps:cNvSpPr/>
                        <wps:spPr>
                          <a:xfrm>
                            <a:off x="1307805" y="1116418"/>
                            <a:ext cx="173380" cy="174813"/>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49" name="Oval 36"/>
                        <wps:cNvSpPr/>
                        <wps:spPr>
                          <a:xfrm>
                            <a:off x="1245693" y="956930"/>
                            <a:ext cx="143145" cy="144328"/>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38" name="Oval 37">
                          <a:extLst>
                            <a:ext uri="{FF2B5EF4-FFF2-40B4-BE49-F238E27FC236}">
                              <a16:creationId xmlns:a16="http://schemas.microsoft.com/office/drawing/2014/main" id="{A34C4710-A1BB-4C4A-877F-C0A490E4954A}"/>
                            </a:ext>
                          </a:extLst>
                        </wps:cNvPr>
                        <wps:cNvSpPr/>
                        <wps:spPr>
                          <a:xfrm>
                            <a:off x="2179674" y="723013"/>
                            <a:ext cx="120976" cy="12197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39" name="Oval 38">
                          <a:extLst>
                            <a:ext uri="{FF2B5EF4-FFF2-40B4-BE49-F238E27FC236}">
                              <a16:creationId xmlns:a16="http://schemas.microsoft.com/office/drawing/2014/main" id="{318108A9-98E5-4836-9853-265C0E4157B5}"/>
                            </a:ext>
                          </a:extLst>
                        </wps:cNvPr>
                        <wps:cNvSpPr/>
                        <wps:spPr>
                          <a:xfrm>
                            <a:off x="2328530" y="765544"/>
                            <a:ext cx="120976" cy="12197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54" name="Oval 39"/>
                        <wps:cNvSpPr/>
                        <wps:spPr>
                          <a:xfrm>
                            <a:off x="2509284" y="818706"/>
                            <a:ext cx="138799" cy="139946"/>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41" name="Oval 40">
                          <a:extLst>
                            <a:ext uri="{FF2B5EF4-FFF2-40B4-BE49-F238E27FC236}">
                              <a16:creationId xmlns:a16="http://schemas.microsoft.com/office/drawing/2014/main" id="{9DA425BF-4BB6-4B54-9091-810307D3D75C}"/>
                            </a:ext>
                          </a:extLst>
                        </wps:cNvPr>
                        <wps:cNvSpPr/>
                        <wps:spPr>
                          <a:xfrm>
                            <a:off x="3604437" y="1148316"/>
                            <a:ext cx="238720" cy="240693"/>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57" name="Oval 41"/>
                        <wps:cNvSpPr/>
                        <wps:spPr>
                          <a:xfrm>
                            <a:off x="3104707" y="1010093"/>
                            <a:ext cx="180000" cy="180000"/>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43" name="Oval 42">
                          <a:extLst>
                            <a:ext uri="{FF2B5EF4-FFF2-40B4-BE49-F238E27FC236}">
                              <a16:creationId xmlns:a16="http://schemas.microsoft.com/office/drawing/2014/main" id="{B9CB17A5-895E-4DC4-BA1F-D9B2A95FCA5B}"/>
                            </a:ext>
                          </a:extLst>
                        </wps:cNvPr>
                        <wps:cNvSpPr/>
                        <wps:spPr>
                          <a:xfrm>
                            <a:off x="2732567" y="871869"/>
                            <a:ext cx="180000" cy="180000"/>
                          </a:xfrm>
                          <a:prstGeom prst="ellipse">
                            <a:avLst/>
                          </a:prstGeom>
                          <a:noFill/>
                          <a:ln w="12700" cap="flat" cmpd="sng" algn="ctr">
                            <a:solidFill>
                              <a:srgbClr val="243C74"/>
                            </a:solidFill>
                            <a:prstDash val="sysDash"/>
                            <a:miter lim="800000"/>
                          </a:ln>
                          <a:effectLst/>
                        </wps:spPr>
                        <wps:bodyPr vertOverflow="clip" horzOverflow="clip" lIns="36000" tIns="36000" rIns="36000" rtlCol="0" anchor="ctr" anchorCtr="0"/>
                      </wps:wsp>
                      <wps:wsp>
                        <wps:cNvPr id="44" name="TextBox 43">
                          <a:extLst>
                            <a:ext uri="{FF2B5EF4-FFF2-40B4-BE49-F238E27FC236}">
                              <a16:creationId xmlns:a16="http://schemas.microsoft.com/office/drawing/2014/main" id="{E33D2D89-6E24-4E65-A291-052B62ABB3BA}"/>
                            </a:ext>
                          </a:extLst>
                        </wps:cNvPr>
                        <wps:cNvSpPr txBox="1"/>
                        <wps:spPr>
                          <a:xfrm>
                            <a:off x="2360331" y="0"/>
                            <a:ext cx="624645" cy="405130"/>
                          </a:xfrm>
                          <a:prstGeom prst="rect">
                            <a:avLst/>
                          </a:prstGeom>
                          <a:noFill/>
                        </wps:spPr>
                        <wps:txbx>
                          <w:txbxContent>
                            <w:p w14:paraId="6D4F4474" w14:textId="77777777" w:rsidR="008E2826" w:rsidRDefault="008E2826" w:rsidP="00D43B0C">
                              <w:pPr>
                                <w:rPr>
                                  <w:sz w:val="24"/>
                                  <w:szCs w:val="24"/>
                                </w:rPr>
                              </w:pPr>
                              <w:r>
                                <w:rPr>
                                  <w:rFonts w:ascii="Segoe UI Semibold" w:eastAsia="+mn-ea" w:hAnsi="Segoe UI Semibold" w:cs="+mn-cs"/>
                                  <w:i/>
                                  <w:iCs/>
                                  <w:color w:val="243C74"/>
                                  <w:kern w:val="24"/>
                                  <w:sz w:val="16"/>
                                  <w:szCs w:val="16"/>
                                </w:rPr>
                                <w:t>CH 023.0</w:t>
                              </w:r>
                            </w:p>
                          </w:txbxContent>
                        </wps:txbx>
                        <wps:bodyPr wrap="square" lIns="36000" rIns="0" rtlCol="0">
                          <a:noAutofit/>
                        </wps:bodyPr>
                      </wps:wsp>
                      <wps:wsp>
                        <wps:cNvPr id="59" name="Straight Connector 44"/>
                        <wps:cNvCnPr>
                          <a:cxnSpLocks/>
                        </wps:cNvCnPr>
                        <wps:spPr>
                          <a:xfrm flipH="1">
                            <a:off x="2243470" y="116958"/>
                            <a:ext cx="123121" cy="609549"/>
                          </a:xfrm>
                          <a:prstGeom prst="line">
                            <a:avLst/>
                          </a:prstGeom>
                          <a:noFill/>
                          <a:ln w="6350" cap="flat" cmpd="sng" algn="ctr">
                            <a:solidFill>
                              <a:srgbClr val="243C74"/>
                            </a:solidFill>
                            <a:prstDash val="solid"/>
                            <a:miter lim="800000"/>
                          </a:ln>
                          <a:effectLst/>
                        </wps:spPr>
                        <wps:bodyPr/>
                      </wps:wsp>
                      <wps:wsp>
                        <wps:cNvPr id="60" name="TextBox 49"/>
                        <wps:cNvSpPr txBox="1"/>
                        <wps:spPr>
                          <a:xfrm>
                            <a:off x="2487916" y="159462"/>
                            <a:ext cx="624645" cy="405130"/>
                          </a:xfrm>
                          <a:prstGeom prst="rect">
                            <a:avLst/>
                          </a:prstGeom>
                          <a:noFill/>
                        </wps:spPr>
                        <wps:txbx>
                          <w:txbxContent>
                            <w:p w14:paraId="15020FC1" w14:textId="77777777" w:rsidR="008E2826" w:rsidRDefault="008E2826" w:rsidP="00D43B0C">
                              <w:pPr>
                                <w:rPr>
                                  <w:sz w:val="24"/>
                                  <w:szCs w:val="24"/>
                                </w:rPr>
                              </w:pPr>
                              <w:r>
                                <w:rPr>
                                  <w:rFonts w:ascii="Segoe UI Semibold" w:eastAsia="+mn-ea" w:hAnsi="Segoe UI Semibold" w:cs="+mn-cs"/>
                                  <w:i/>
                                  <w:iCs/>
                                  <w:color w:val="243C74"/>
                                  <w:kern w:val="24"/>
                                  <w:sz w:val="16"/>
                                  <w:szCs w:val="16"/>
                                </w:rPr>
                                <w:t>CH 023.5</w:t>
                              </w:r>
                            </w:p>
                          </w:txbxContent>
                        </wps:txbx>
                        <wps:bodyPr wrap="square" lIns="36000" rIns="0" rtlCol="0">
                          <a:noAutofit/>
                        </wps:bodyPr>
                      </wps:wsp>
                      <wps:wsp>
                        <wps:cNvPr id="51" name="Straight Connector 50">
                          <a:extLst>
                            <a:ext uri="{FF2B5EF4-FFF2-40B4-BE49-F238E27FC236}">
                              <a16:creationId xmlns:a16="http://schemas.microsoft.com/office/drawing/2014/main" id="{0F09A39A-4EEF-40BC-8E33-7BB7CEE37ED9}"/>
                            </a:ext>
                          </a:extLst>
                        </wps:cNvPr>
                        <wps:cNvCnPr>
                          <a:cxnSpLocks/>
                        </wps:cNvCnPr>
                        <wps:spPr>
                          <a:xfrm flipH="1">
                            <a:off x="2392326" y="265813"/>
                            <a:ext cx="94904" cy="498052"/>
                          </a:xfrm>
                          <a:prstGeom prst="line">
                            <a:avLst/>
                          </a:prstGeom>
                          <a:noFill/>
                          <a:ln w="6350" cap="flat" cmpd="sng" algn="ctr">
                            <a:solidFill>
                              <a:srgbClr val="243C74"/>
                            </a:solidFill>
                            <a:prstDash val="solid"/>
                            <a:miter lim="800000"/>
                          </a:ln>
                          <a:effectLst/>
                        </wps:spPr>
                        <wps:bodyPr/>
                      </wps:wsp>
                      <wps:wsp>
                        <wps:cNvPr id="55" name="TextBox 54">
                          <a:extLst>
                            <a:ext uri="{FF2B5EF4-FFF2-40B4-BE49-F238E27FC236}">
                              <a16:creationId xmlns:a16="http://schemas.microsoft.com/office/drawing/2014/main" id="{FCDE9E84-483E-4D26-9454-D842AC74D3F6}"/>
                            </a:ext>
                          </a:extLst>
                        </wps:cNvPr>
                        <wps:cNvSpPr txBox="1"/>
                        <wps:spPr>
                          <a:xfrm>
                            <a:off x="2647398" y="308294"/>
                            <a:ext cx="624645" cy="405130"/>
                          </a:xfrm>
                          <a:prstGeom prst="rect">
                            <a:avLst/>
                          </a:prstGeom>
                          <a:noFill/>
                        </wps:spPr>
                        <wps:txbx>
                          <w:txbxContent>
                            <w:p w14:paraId="0B230B1A" w14:textId="77777777" w:rsidR="008E2826" w:rsidRDefault="008E2826" w:rsidP="00D43B0C">
                              <w:pPr>
                                <w:rPr>
                                  <w:sz w:val="24"/>
                                  <w:szCs w:val="24"/>
                                </w:rPr>
                              </w:pPr>
                              <w:r>
                                <w:rPr>
                                  <w:rFonts w:ascii="Segoe UI Semibold" w:eastAsia="+mn-ea" w:hAnsi="Segoe UI Semibold" w:cs="+mn-cs"/>
                                  <w:i/>
                                  <w:iCs/>
                                  <w:color w:val="243C74"/>
                                  <w:kern w:val="24"/>
                                  <w:sz w:val="16"/>
                                  <w:szCs w:val="16"/>
                                </w:rPr>
                                <w:t>CH 024.0</w:t>
                              </w:r>
                            </w:p>
                          </w:txbxContent>
                        </wps:txbx>
                        <wps:bodyPr wrap="square" lIns="36000" rIns="0" rtlCol="0">
                          <a:noAutofit/>
                        </wps:bodyPr>
                      </wps:wsp>
                      <wps:wsp>
                        <wps:cNvPr id="56" name="Straight Connector 55">
                          <a:extLst>
                            <a:ext uri="{FF2B5EF4-FFF2-40B4-BE49-F238E27FC236}">
                              <a16:creationId xmlns:a16="http://schemas.microsoft.com/office/drawing/2014/main" id="{FF85D117-9EA4-43EE-B55D-3126001C60ED}"/>
                            </a:ext>
                          </a:extLst>
                        </wps:cNvPr>
                        <wps:cNvCnPr>
                          <a:cxnSpLocks/>
                        </wps:cNvCnPr>
                        <wps:spPr>
                          <a:xfrm flipH="1">
                            <a:off x="2573079" y="414669"/>
                            <a:ext cx="75749" cy="402399"/>
                          </a:xfrm>
                          <a:prstGeom prst="line">
                            <a:avLst/>
                          </a:prstGeom>
                          <a:noFill/>
                          <a:ln w="6350" cap="flat" cmpd="sng" algn="ctr">
                            <a:solidFill>
                              <a:srgbClr val="243C74"/>
                            </a:solidFill>
                            <a:prstDash val="solid"/>
                            <a:miter lim="800000"/>
                          </a:ln>
                          <a:effectLst/>
                        </wps:spPr>
                        <wps:bodyPr/>
                      </wps:wsp>
                      <wps:wsp>
                        <wps:cNvPr id="61" name="TextBox 64"/>
                        <wps:cNvSpPr txBox="1"/>
                        <wps:spPr>
                          <a:xfrm>
                            <a:off x="2870673" y="467756"/>
                            <a:ext cx="625280" cy="405130"/>
                          </a:xfrm>
                          <a:prstGeom prst="rect">
                            <a:avLst/>
                          </a:prstGeom>
                          <a:noFill/>
                        </wps:spPr>
                        <wps:txbx>
                          <w:txbxContent>
                            <w:p w14:paraId="5A6D8975" w14:textId="77777777" w:rsidR="008E2826" w:rsidRDefault="008E2826" w:rsidP="00D43B0C">
                              <w:pPr>
                                <w:rPr>
                                  <w:sz w:val="24"/>
                                  <w:szCs w:val="24"/>
                                </w:rPr>
                              </w:pPr>
                              <w:r>
                                <w:rPr>
                                  <w:rFonts w:ascii="Segoe UI Semibold" w:eastAsia="+mn-ea" w:hAnsi="Segoe UI Semibold" w:cs="+mn-cs"/>
                                  <w:i/>
                                  <w:iCs/>
                                  <w:color w:val="243C74"/>
                                  <w:kern w:val="24"/>
                                  <w:sz w:val="16"/>
                                  <w:szCs w:val="16"/>
                                </w:rPr>
                                <w:t>CH 024.5</w:t>
                              </w:r>
                            </w:p>
                          </w:txbxContent>
                        </wps:txbx>
                        <wps:bodyPr wrap="square" lIns="36000" rIns="0" rtlCol="0">
                          <a:noAutofit/>
                        </wps:bodyPr>
                      </wps:wsp>
                      <wps:wsp>
                        <wps:cNvPr id="256" name="Straight Connector 65"/>
                        <wps:cNvCnPr>
                          <a:cxnSpLocks/>
                        </wps:cNvCnPr>
                        <wps:spPr>
                          <a:xfrm flipH="1">
                            <a:off x="2817628" y="574158"/>
                            <a:ext cx="49966" cy="296216"/>
                          </a:xfrm>
                          <a:prstGeom prst="line">
                            <a:avLst/>
                          </a:prstGeom>
                          <a:noFill/>
                          <a:ln w="6350" cap="flat" cmpd="sng" algn="ctr">
                            <a:solidFill>
                              <a:srgbClr val="243C74"/>
                            </a:solidFill>
                            <a:prstDash val="solid"/>
                            <a:miter lim="800000"/>
                          </a:ln>
                          <a:effectLst/>
                        </wps:spPr>
                        <wps:bodyPr/>
                      </wps:wsp>
                      <wps:wsp>
                        <wps:cNvPr id="257" name="TextBox 67"/>
                        <wps:cNvSpPr txBox="1"/>
                        <wps:spPr>
                          <a:xfrm>
                            <a:off x="3242796" y="616587"/>
                            <a:ext cx="625280" cy="405130"/>
                          </a:xfrm>
                          <a:prstGeom prst="rect">
                            <a:avLst/>
                          </a:prstGeom>
                          <a:noFill/>
                        </wps:spPr>
                        <wps:txbx>
                          <w:txbxContent>
                            <w:p w14:paraId="373F435E" w14:textId="77777777" w:rsidR="008E2826" w:rsidRDefault="008E2826" w:rsidP="00D43B0C">
                              <w:pPr>
                                <w:rPr>
                                  <w:sz w:val="24"/>
                                  <w:szCs w:val="24"/>
                                </w:rPr>
                              </w:pPr>
                              <w:r>
                                <w:rPr>
                                  <w:rFonts w:ascii="Segoe UI Semibold" w:eastAsia="+mn-ea" w:hAnsi="Segoe UI Semibold" w:cs="+mn-cs"/>
                                  <w:i/>
                                  <w:iCs/>
                                  <w:color w:val="243C74"/>
                                  <w:kern w:val="24"/>
                                  <w:sz w:val="16"/>
                                  <w:szCs w:val="16"/>
                                </w:rPr>
                                <w:t>CH 025.0</w:t>
                              </w:r>
                            </w:p>
                          </w:txbxContent>
                        </wps:txbx>
                        <wps:bodyPr wrap="square" lIns="36000" rIns="0" rtlCol="0">
                          <a:noAutofit/>
                        </wps:bodyPr>
                      </wps:wsp>
                      <wps:wsp>
                        <wps:cNvPr id="258" name="Straight Connector 68"/>
                        <wps:cNvCnPr>
                          <a:cxnSpLocks/>
                        </wps:cNvCnPr>
                        <wps:spPr>
                          <a:xfrm flipH="1">
                            <a:off x="3189767" y="723013"/>
                            <a:ext cx="48521" cy="288611"/>
                          </a:xfrm>
                          <a:prstGeom prst="line">
                            <a:avLst/>
                          </a:prstGeom>
                          <a:noFill/>
                          <a:ln w="6350" cap="flat" cmpd="sng" algn="ctr">
                            <a:solidFill>
                              <a:srgbClr val="243C74"/>
                            </a:solidFill>
                            <a:prstDash val="solid"/>
                            <a:miter lim="800000"/>
                          </a:ln>
                          <a:effectLst/>
                        </wps:spPr>
                        <wps:bodyPr/>
                      </wps:wsp>
                      <wps:wsp>
                        <wps:cNvPr id="74" name="TextBox 73">
                          <a:extLst>
                            <a:ext uri="{FF2B5EF4-FFF2-40B4-BE49-F238E27FC236}">
                              <a16:creationId xmlns:a16="http://schemas.microsoft.com/office/drawing/2014/main" id="{9D07AAB9-510F-4427-B7A6-425C1CFB2FB7}"/>
                            </a:ext>
                          </a:extLst>
                        </wps:cNvPr>
                        <wps:cNvSpPr txBox="1"/>
                        <wps:spPr>
                          <a:xfrm>
                            <a:off x="3763771" y="797311"/>
                            <a:ext cx="624645" cy="405130"/>
                          </a:xfrm>
                          <a:prstGeom prst="rect">
                            <a:avLst/>
                          </a:prstGeom>
                          <a:noFill/>
                        </wps:spPr>
                        <wps:txbx>
                          <w:txbxContent>
                            <w:p w14:paraId="11083C47" w14:textId="77777777" w:rsidR="008E2826" w:rsidRDefault="008E2826" w:rsidP="00D43B0C">
                              <w:pPr>
                                <w:rPr>
                                  <w:sz w:val="24"/>
                                  <w:szCs w:val="24"/>
                                </w:rPr>
                              </w:pPr>
                              <w:r>
                                <w:rPr>
                                  <w:rFonts w:ascii="Segoe UI Semibold" w:eastAsia="+mn-ea" w:hAnsi="Segoe UI Semibold" w:cs="+mn-cs"/>
                                  <w:i/>
                                  <w:iCs/>
                                  <w:color w:val="243C74"/>
                                  <w:kern w:val="24"/>
                                  <w:sz w:val="16"/>
                                  <w:szCs w:val="16"/>
                                </w:rPr>
                                <w:t>CH 025.5</w:t>
                              </w:r>
                            </w:p>
                          </w:txbxContent>
                        </wps:txbx>
                        <wps:bodyPr wrap="square" lIns="36000" rIns="0" rtlCol="0">
                          <a:noAutofit/>
                        </wps:bodyPr>
                      </wps:wsp>
                      <wps:wsp>
                        <wps:cNvPr id="75" name="Straight Connector 74">
                          <a:extLst>
                            <a:ext uri="{FF2B5EF4-FFF2-40B4-BE49-F238E27FC236}">
                              <a16:creationId xmlns:a16="http://schemas.microsoft.com/office/drawing/2014/main" id="{2AFBA3C7-8B79-4A3B-9DFA-437855C0DF71}"/>
                            </a:ext>
                          </a:extLst>
                        </wps:cNvPr>
                        <wps:cNvCnPr>
                          <a:cxnSpLocks/>
                        </wps:cNvCnPr>
                        <wps:spPr>
                          <a:xfrm flipH="1">
                            <a:off x="3721395" y="903767"/>
                            <a:ext cx="40370" cy="244884"/>
                          </a:xfrm>
                          <a:prstGeom prst="line">
                            <a:avLst/>
                          </a:prstGeom>
                          <a:noFill/>
                          <a:ln w="6350" cap="flat" cmpd="sng" algn="ctr">
                            <a:solidFill>
                              <a:srgbClr val="243C74"/>
                            </a:solidFill>
                            <a:prstDash val="solid"/>
                            <a:miter lim="800000"/>
                          </a:ln>
                          <a:effectLst/>
                        </wps:spPr>
                        <wps:bodyPr/>
                      </wps:wsp>
                      <wps:wsp>
                        <wps:cNvPr id="77" name="TextBox 76">
                          <a:extLst>
                            <a:ext uri="{FF2B5EF4-FFF2-40B4-BE49-F238E27FC236}">
                              <a16:creationId xmlns:a16="http://schemas.microsoft.com/office/drawing/2014/main" id="{75E21653-8FB3-4CE6-A128-7698E1048464}"/>
                            </a:ext>
                          </a:extLst>
                        </wps:cNvPr>
                        <wps:cNvSpPr txBox="1"/>
                        <wps:spPr>
                          <a:xfrm>
                            <a:off x="-124790" y="1511539"/>
                            <a:ext cx="422594" cy="405130"/>
                          </a:xfrm>
                          <a:prstGeom prst="rect">
                            <a:avLst/>
                          </a:prstGeom>
                          <a:noFill/>
                        </wps:spPr>
                        <wps:txbx>
                          <w:txbxContent>
                            <w:p w14:paraId="03FD1C14"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026.0</w:t>
                              </w:r>
                            </w:p>
                          </w:txbxContent>
                        </wps:txbx>
                        <wps:bodyPr wrap="square" lIns="36000" rIns="36000" rtlCol="0">
                          <a:noAutofit/>
                        </wps:bodyPr>
                      </wps:wsp>
                      <wps:wsp>
                        <wps:cNvPr id="78" name="Straight Connector 77">
                          <a:extLst>
                            <a:ext uri="{FF2B5EF4-FFF2-40B4-BE49-F238E27FC236}">
                              <a16:creationId xmlns:a16="http://schemas.microsoft.com/office/drawing/2014/main" id="{CE37549F-8BCA-4B29-98F1-1C40ECC7C04C}"/>
                            </a:ext>
                          </a:extLst>
                        </wps:cNvPr>
                        <wps:cNvCnPr>
                          <a:cxnSpLocks/>
                          <a:stCxn id="33" idx="1"/>
                        </wps:cNvCnPr>
                        <wps:spPr>
                          <a:xfrm>
                            <a:off x="344489" y="1632711"/>
                            <a:ext cx="1199144" cy="302416"/>
                          </a:xfrm>
                          <a:prstGeom prst="line">
                            <a:avLst/>
                          </a:prstGeom>
                          <a:noFill/>
                          <a:ln w="6350" cap="flat" cmpd="sng" algn="ctr">
                            <a:solidFill>
                              <a:srgbClr val="243C74"/>
                            </a:solidFill>
                            <a:prstDash val="solid"/>
                            <a:miter lim="800000"/>
                          </a:ln>
                          <a:effectLst/>
                        </wps:spPr>
                        <wps:bodyPr/>
                      </wps:wsp>
                      <wps:wsp>
                        <wps:cNvPr id="82" name="TextBox 81">
                          <a:extLst>
                            <a:ext uri="{FF2B5EF4-FFF2-40B4-BE49-F238E27FC236}">
                              <a16:creationId xmlns:a16="http://schemas.microsoft.com/office/drawing/2014/main" id="{46976275-1659-4833-A30E-18DA0DB6387A}"/>
                            </a:ext>
                          </a:extLst>
                        </wps:cNvPr>
                        <wps:cNvSpPr txBox="1"/>
                        <wps:spPr>
                          <a:xfrm>
                            <a:off x="26485" y="1126922"/>
                            <a:ext cx="409645" cy="405130"/>
                          </a:xfrm>
                          <a:prstGeom prst="rect">
                            <a:avLst/>
                          </a:prstGeom>
                          <a:noFill/>
                        </wps:spPr>
                        <wps:txbx>
                          <w:txbxContent>
                            <w:p w14:paraId="202AEC28"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025.5</w:t>
                              </w:r>
                            </w:p>
                          </w:txbxContent>
                        </wps:txbx>
                        <wps:bodyPr wrap="square" lIns="36000" rIns="36000" rtlCol="0">
                          <a:noAutofit/>
                        </wps:bodyPr>
                      </wps:wsp>
                      <wps:wsp>
                        <wps:cNvPr id="83" name="Straight Connector 82">
                          <a:extLst>
                            <a:ext uri="{FF2B5EF4-FFF2-40B4-BE49-F238E27FC236}">
                              <a16:creationId xmlns:a16="http://schemas.microsoft.com/office/drawing/2014/main" id="{FB303E57-A618-4FBB-9433-8D7848CE661D}"/>
                            </a:ext>
                          </a:extLst>
                        </wps:cNvPr>
                        <wps:cNvCnPr>
                          <a:cxnSpLocks/>
                        </wps:cNvCnPr>
                        <wps:spPr>
                          <a:xfrm>
                            <a:off x="483711" y="1234645"/>
                            <a:ext cx="899546" cy="211382"/>
                          </a:xfrm>
                          <a:prstGeom prst="line">
                            <a:avLst/>
                          </a:prstGeom>
                          <a:noFill/>
                          <a:ln w="6350" cap="flat" cmpd="sng" algn="ctr">
                            <a:solidFill>
                              <a:srgbClr val="243C74"/>
                            </a:solidFill>
                            <a:prstDash val="solid"/>
                            <a:miter lim="800000"/>
                          </a:ln>
                          <a:effectLst/>
                        </wps:spPr>
                        <wps:bodyPr/>
                      </wps:wsp>
                      <wps:wsp>
                        <wps:cNvPr id="86" name="TextBox 85">
                          <a:extLst>
                            <a:ext uri="{FF2B5EF4-FFF2-40B4-BE49-F238E27FC236}">
                              <a16:creationId xmlns:a16="http://schemas.microsoft.com/office/drawing/2014/main" id="{E9131D3E-E9BA-4061-94B3-13C6972AC57D}"/>
                            </a:ext>
                          </a:extLst>
                        </wps:cNvPr>
                        <wps:cNvSpPr txBox="1"/>
                        <wps:spPr>
                          <a:xfrm>
                            <a:off x="140571" y="818706"/>
                            <a:ext cx="420087" cy="405130"/>
                          </a:xfrm>
                          <a:prstGeom prst="rect">
                            <a:avLst/>
                          </a:prstGeom>
                          <a:noFill/>
                        </wps:spPr>
                        <wps:txbx>
                          <w:txbxContent>
                            <w:p w14:paraId="29B2798C"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025.0</w:t>
                              </w:r>
                            </w:p>
                          </w:txbxContent>
                        </wps:txbx>
                        <wps:bodyPr wrap="square" lIns="36000" rIns="36000" rtlCol="0">
                          <a:noAutofit/>
                        </wps:bodyPr>
                      </wps:wsp>
                      <wps:wsp>
                        <wps:cNvPr id="87" name="Straight Connector 86">
                          <a:extLst>
                            <a:ext uri="{FF2B5EF4-FFF2-40B4-BE49-F238E27FC236}">
                              <a16:creationId xmlns:a16="http://schemas.microsoft.com/office/drawing/2014/main" id="{8E82A560-E705-44D0-8252-009D1989C543}"/>
                            </a:ext>
                          </a:extLst>
                        </wps:cNvPr>
                        <wps:cNvCnPr>
                          <a:cxnSpLocks/>
                        </wps:cNvCnPr>
                        <wps:spPr>
                          <a:xfrm>
                            <a:off x="608989" y="921511"/>
                            <a:ext cx="697368" cy="279970"/>
                          </a:xfrm>
                          <a:prstGeom prst="line">
                            <a:avLst/>
                          </a:prstGeom>
                          <a:noFill/>
                          <a:ln w="6350" cap="flat" cmpd="sng" algn="ctr">
                            <a:solidFill>
                              <a:srgbClr val="243C74"/>
                            </a:solidFill>
                            <a:prstDash val="solid"/>
                            <a:miter lim="800000"/>
                          </a:ln>
                          <a:effectLst/>
                        </wps:spPr>
                        <wps:bodyPr/>
                      </wps:wsp>
                      <wps:wsp>
                        <wps:cNvPr id="89" name="TextBox 88">
                          <a:extLst>
                            <a:ext uri="{FF2B5EF4-FFF2-40B4-BE49-F238E27FC236}">
                              <a16:creationId xmlns:a16="http://schemas.microsoft.com/office/drawing/2014/main" id="{4C32514B-F50D-49D5-A6AA-74231DC6B317}"/>
                            </a:ext>
                          </a:extLst>
                        </wps:cNvPr>
                        <wps:cNvSpPr txBox="1"/>
                        <wps:spPr>
                          <a:xfrm>
                            <a:off x="297804" y="532625"/>
                            <a:ext cx="369567" cy="212825"/>
                          </a:xfrm>
                          <a:prstGeom prst="rect">
                            <a:avLst/>
                          </a:prstGeom>
                          <a:noFill/>
                        </wps:spPr>
                        <wps:txbx>
                          <w:txbxContent>
                            <w:p w14:paraId="3EEDC07C"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024.5</w:t>
                              </w:r>
                            </w:p>
                          </w:txbxContent>
                        </wps:txbx>
                        <wps:bodyPr wrap="square" lIns="36000" rIns="36000" rtlCol="0">
                          <a:noAutofit/>
                        </wps:bodyPr>
                      </wps:wsp>
                      <wps:wsp>
                        <wps:cNvPr id="90" name="Straight Connector 89">
                          <a:extLst>
                            <a:ext uri="{FF2B5EF4-FFF2-40B4-BE49-F238E27FC236}">
                              <a16:creationId xmlns:a16="http://schemas.microsoft.com/office/drawing/2014/main" id="{66419A4E-D058-42B1-9ED9-AAF8C3F6BD80}"/>
                            </a:ext>
                          </a:extLst>
                        </wps:cNvPr>
                        <wps:cNvCnPr>
                          <a:cxnSpLocks/>
                        </wps:cNvCnPr>
                        <wps:spPr>
                          <a:xfrm>
                            <a:off x="689526" y="662056"/>
                            <a:ext cx="560750" cy="369304"/>
                          </a:xfrm>
                          <a:prstGeom prst="line">
                            <a:avLst/>
                          </a:prstGeom>
                          <a:noFill/>
                          <a:ln w="6350" cap="flat" cmpd="sng" algn="ctr">
                            <a:solidFill>
                              <a:srgbClr val="243C74"/>
                            </a:solidFill>
                            <a:prstDash val="solid"/>
                            <a:miter lim="800000"/>
                          </a:ln>
                          <a:effectLst/>
                        </wps:spPr>
                        <wps:bodyPr/>
                      </wps:wsp>
                      <wps:wsp>
                        <wps:cNvPr id="92" name="Straight Connector 91">
                          <a:extLst>
                            <a:ext uri="{FF2B5EF4-FFF2-40B4-BE49-F238E27FC236}">
                              <a16:creationId xmlns:a16="http://schemas.microsoft.com/office/drawing/2014/main" id="{4C057D76-6A61-484A-99F8-4B0DD5B45788}"/>
                            </a:ext>
                          </a:extLst>
                        </wps:cNvPr>
                        <wps:cNvCnPr>
                          <a:cxnSpLocks/>
                        </wps:cNvCnPr>
                        <wps:spPr>
                          <a:xfrm flipH="1">
                            <a:off x="1616149" y="1275906"/>
                            <a:ext cx="1987462" cy="173408"/>
                          </a:xfrm>
                          <a:prstGeom prst="line">
                            <a:avLst/>
                          </a:prstGeom>
                          <a:noFill/>
                          <a:ln w="12700" cap="flat" cmpd="sng" algn="ctr">
                            <a:solidFill>
                              <a:srgbClr val="243C74"/>
                            </a:solidFill>
                            <a:prstDash val="sysDash"/>
                            <a:miter lim="800000"/>
                          </a:ln>
                          <a:effectLst/>
                        </wps:spPr>
                        <wps:bodyPr/>
                      </wps:wsp>
                      <wps:wsp>
                        <wps:cNvPr id="169" name="Straight Connector 168">
                          <a:extLst>
                            <a:ext uri="{FF2B5EF4-FFF2-40B4-BE49-F238E27FC236}">
                              <a16:creationId xmlns:a16="http://schemas.microsoft.com/office/drawing/2014/main" id="{C0B750EC-FF3D-4481-8C28-641A438D551C}"/>
                            </a:ext>
                          </a:extLst>
                        </wps:cNvPr>
                        <wps:cNvCnPr>
                          <a:cxnSpLocks/>
                        </wps:cNvCnPr>
                        <wps:spPr>
                          <a:xfrm flipH="1">
                            <a:off x="1488558" y="1105786"/>
                            <a:ext cx="1616359" cy="101691"/>
                          </a:xfrm>
                          <a:prstGeom prst="line">
                            <a:avLst/>
                          </a:prstGeom>
                          <a:noFill/>
                          <a:ln w="12700" cap="flat" cmpd="sng" algn="ctr">
                            <a:solidFill>
                              <a:srgbClr val="243C74"/>
                            </a:solidFill>
                            <a:prstDash val="sysDash"/>
                            <a:miter lim="800000"/>
                          </a:ln>
                          <a:effectLst/>
                        </wps:spPr>
                        <wps:bodyPr/>
                      </wps:wsp>
                      <wps:wsp>
                        <wps:cNvPr id="172" name="Straight Connector 171">
                          <a:extLst>
                            <a:ext uri="{FF2B5EF4-FFF2-40B4-BE49-F238E27FC236}">
                              <a16:creationId xmlns:a16="http://schemas.microsoft.com/office/drawing/2014/main" id="{62461320-3601-4AFA-B046-9C9AF08DA173}"/>
                            </a:ext>
                          </a:extLst>
                        </wps:cNvPr>
                        <wps:cNvCnPr>
                          <a:cxnSpLocks/>
                        </wps:cNvCnPr>
                        <wps:spPr>
                          <a:xfrm flipH="1">
                            <a:off x="1403498" y="967562"/>
                            <a:ext cx="1330363" cy="69417"/>
                          </a:xfrm>
                          <a:prstGeom prst="line">
                            <a:avLst/>
                          </a:prstGeom>
                          <a:noFill/>
                          <a:ln w="12700" cap="flat" cmpd="sng" algn="ctr">
                            <a:solidFill>
                              <a:srgbClr val="243C74"/>
                            </a:solidFill>
                            <a:prstDash val="sysDash"/>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4C2930DD" id="Group 259" o:spid="_x0000_s1124" style="position:absolute;left:0;text-align:left;margin-left:2.2pt;margin-top:11.15pt;width:471.6pt;height:283.5pt;z-index:251658250;mso-position-horizontal-relative:margin;mso-width-relative:margin;mso-height-relative:margin" coordorigin="-1247" coordsize="45132,27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">
                <v:shape id="Picture 32" o:spid="_x0000_s1125" type="#_x0000_t75" alt="A close up of a street&#10;&#10;Description automatically generated" style="position:absolute;left:3444;top:5528;width:38182;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">
                  <v:imagedata r:id="rId30" o:title="A close up of a street&#10;&#10;Description automatically generated" croptop="516f" cropbottom="959f" cropleft="161f" cropright="1067f"/>
                </v:shape>
                <v:oval id="Oval 33" o:spid="_x0000_s1126" style="position:absolute;left:15523;top:17756;width:3110;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" filled="f" strokecolor="#243c74" strokeweight="1pt">
                  <v:stroke dashstyle="3 1" joinstyle="miter"/>
                  <v:textbox inset="1mm,1mm,1mm"/>
                </v:oval>
                <v:oval id="Oval 34" o:spid="_x0000_s1127" style="position:absolute;left:13928;top:13290;width:2265;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" filled="f" strokecolor="#243c74" strokeweight="1pt">
                  <v:stroke dashstyle="3 1" joinstyle="miter"/>
                  <v:textbox inset="1mm,1mm,1mm"/>
                </v:oval>
                <v:oval id="Oval 35" o:spid="_x0000_s1128" style="position:absolute;left:13078;top:11164;width:1733;height:1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" filled="f" strokecolor="#243c74" strokeweight="1pt">
                  <v:stroke dashstyle="3 1" joinstyle="miter"/>
                  <v:textbox inset="1mm,1mm,1mm"/>
                </v:oval>
                <v:oval id="Oval 36" o:spid="_x0000_s1129" style="position:absolute;left:12456;top:9569;width:1432;height: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" filled="f" strokecolor="#243c74" strokeweight="1pt">
                  <v:stroke dashstyle="3 1" joinstyle="miter"/>
                  <v:textbox inset="1mm,1mm,1mm"/>
                </v:oval>
                <v:oval id="Oval 37" o:spid="_x0000_s1130" style="position:absolute;left:21796;top:7230;width:1210;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" filled="f" strokecolor="#243c74" strokeweight="1pt">
                  <v:stroke dashstyle="3 1" joinstyle="miter"/>
                  <v:textbox inset="1mm,1mm,1mm"/>
                </v:oval>
                <v:oval id="Oval 38" o:spid="_x0000_s1131" style="position:absolute;left:23285;top:7655;width:1210;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" filled="f" strokecolor="#243c74" strokeweight="1pt">
                  <v:stroke dashstyle="3 1" joinstyle="miter"/>
                  <v:textbox inset="1mm,1mm,1mm"/>
                </v:oval>
                <v:oval id="Oval 39" o:spid="_x0000_s1132" style="position:absolute;left:25092;top:8187;width:1388;height:1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" filled="f" strokecolor="#243c74" strokeweight="1pt">
                  <v:stroke dashstyle="3 1" joinstyle="miter"/>
                  <v:textbox inset="1mm,1mm,1mm"/>
                </v:oval>
                <v:oval id="Oval 40" o:spid="_x0000_s1133" style="position:absolute;left:36044;top:11483;width:2387;height:2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" filled="f" strokecolor="#243c74" strokeweight="1pt">
                  <v:stroke dashstyle="3 1" joinstyle="miter"/>
                  <v:textbox inset="1mm,1mm,1mm"/>
                </v:oval>
                <v:oval id="Oval 41" o:spid="_x0000_s1134" style="position:absolute;left:31047;top:10100;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" filled="f" strokecolor="#243c74" strokeweight="1pt">
                  <v:stroke dashstyle="3 1" joinstyle="miter"/>
                  <v:textbox inset="1mm,1mm,1mm"/>
                </v:oval>
                <v:oval id="Oval 42" o:spid="_x0000_s1135" style="position:absolute;left:27325;top:8718;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" filled="f" strokecolor="#243c74" strokeweight="1pt">
                  <v:stroke dashstyle="3 1" joinstyle="miter"/>
                  <v:textbox inset="1mm,1mm,1mm"/>
                </v:oval>
                <v:shape id="TextBox 43" o:spid="_x0000_s1136" type="#_x0000_t202" style="position:absolute;left:23603;width:6246;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" filled="f" stroked="f">
                  <v:textbox inset="1mm,,0">
                    <w:txbxContent>
                      <w:p w14:paraId="6D4F4474" w14:textId="77777777" w:rsidR="008E2826" w:rsidRDefault="008E2826" w:rsidP="00D43B0C">
                        <w:pPr>
                          <w:rPr>
                            <w:sz w:val="24"/>
                            <w:szCs w:val="24"/>
                          </w:rPr>
                        </w:pPr>
                        <w:r>
                          <w:rPr>
                            <w:rFonts w:ascii="Segoe UI Semibold" w:eastAsia="+mn-ea" w:hAnsi="Segoe UI Semibold" w:cs="+mn-cs"/>
                            <w:i/>
                            <w:iCs/>
                            <w:color w:val="243C74"/>
                            <w:kern w:val="24"/>
                            <w:sz w:val="16"/>
                            <w:szCs w:val="16"/>
                          </w:rPr>
                          <w:t>CH 023.0</w:t>
                        </w:r>
                      </w:p>
                    </w:txbxContent>
                  </v:textbox>
                </v:shape>
                <v:line id="Straight Connector 44" o:spid="_x0000_s1137" style="position:absolute;flip:x;visibility:visible;mso-wrap-style:square" from="22434,1169" to="23665,7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" strokecolor="#243c74" strokeweight=".5pt">
                  <v:stroke joinstyle="miter"/>
                  <o:lock v:ext="edit" shapetype="f"/>
                </v:line>
                <v:shape id="TextBox 49" o:spid="_x0000_s1138" type="#_x0000_t202" style="position:absolute;left:24879;top:1594;width:6246;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" filled="f" stroked="f">
                  <v:textbox inset="1mm,,0">
                    <w:txbxContent>
                      <w:p w14:paraId="15020FC1" w14:textId="77777777" w:rsidR="008E2826" w:rsidRDefault="008E2826" w:rsidP="00D43B0C">
                        <w:pPr>
                          <w:rPr>
                            <w:sz w:val="24"/>
                            <w:szCs w:val="24"/>
                          </w:rPr>
                        </w:pPr>
                        <w:r>
                          <w:rPr>
                            <w:rFonts w:ascii="Segoe UI Semibold" w:eastAsia="+mn-ea" w:hAnsi="Segoe UI Semibold" w:cs="+mn-cs"/>
                            <w:i/>
                            <w:iCs/>
                            <w:color w:val="243C74"/>
                            <w:kern w:val="24"/>
                            <w:sz w:val="16"/>
                            <w:szCs w:val="16"/>
                          </w:rPr>
                          <w:t>CH 023.5</w:t>
                        </w:r>
                      </w:p>
                    </w:txbxContent>
                  </v:textbox>
                </v:shape>
                <v:line id="Straight Connector 50" o:spid="_x0000_s1139" style="position:absolute;flip:x;visibility:visible;mso-wrap-style:square" from="23923,2658" to="24872,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" strokecolor="#243c74" strokeweight=".5pt">
                  <v:stroke joinstyle="miter"/>
                  <o:lock v:ext="edit" shapetype="f"/>
                </v:line>
                <v:shape id="TextBox 54" o:spid="_x0000_s1140" type="#_x0000_t202" style="position:absolute;left:26473;top:3082;width:6247;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" filled="f" stroked="f">
                  <v:textbox inset="1mm,,0">
                    <w:txbxContent>
                      <w:p w14:paraId="0B230B1A" w14:textId="77777777" w:rsidR="008E2826" w:rsidRDefault="008E2826" w:rsidP="00D43B0C">
                        <w:pPr>
                          <w:rPr>
                            <w:sz w:val="24"/>
                            <w:szCs w:val="24"/>
                          </w:rPr>
                        </w:pPr>
                        <w:r>
                          <w:rPr>
                            <w:rFonts w:ascii="Segoe UI Semibold" w:eastAsia="+mn-ea" w:hAnsi="Segoe UI Semibold" w:cs="+mn-cs"/>
                            <w:i/>
                            <w:iCs/>
                            <w:color w:val="243C74"/>
                            <w:kern w:val="24"/>
                            <w:sz w:val="16"/>
                            <w:szCs w:val="16"/>
                          </w:rPr>
                          <w:t>CH 024.0</w:t>
                        </w:r>
                      </w:p>
                    </w:txbxContent>
                  </v:textbox>
                </v:shape>
                <v:line id="Straight Connector 55" o:spid="_x0000_s1141" style="position:absolute;flip:x;visibility:visible;mso-wrap-style:square" from="25730,4146" to="26488,8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" strokecolor="#243c74" strokeweight=".5pt">
                  <v:stroke joinstyle="miter"/>
                  <o:lock v:ext="edit" shapetype="f"/>
                </v:line>
                <v:shape id="TextBox 64" o:spid="_x0000_s1142" type="#_x0000_t202" style="position:absolute;left:28706;top:4677;width:6253;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" filled="f" stroked="f">
                  <v:textbox inset="1mm,,0">
                    <w:txbxContent>
                      <w:p w14:paraId="5A6D8975" w14:textId="77777777" w:rsidR="008E2826" w:rsidRDefault="008E2826" w:rsidP="00D43B0C">
                        <w:pPr>
                          <w:rPr>
                            <w:sz w:val="24"/>
                            <w:szCs w:val="24"/>
                          </w:rPr>
                        </w:pPr>
                        <w:r>
                          <w:rPr>
                            <w:rFonts w:ascii="Segoe UI Semibold" w:eastAsia="+mn-ea" w:hAnsi="Segoe UI Semibold" w:cs="+mn-cs"/>
                            <w:i/>
                            <w:iCs/>
                            <w:color w:val="243C74"/>
                            <w:kern w:val="24"/>
                            <w:sz w:val="16"/>
                            <w:szCs w:val="16"/>
                          </w:rPr>
                          <w:t>CH 024.5</w:t>
                        </w:r>
                      </w:p>
                    </w:txbxContent>
                  </v:textbox>
                </v:shape>
                <v:line id="Straight Connector 65" o:spid="_x0000_s1143" style="position:absolute;flip:x;visibility:visible;mso-wrap-style:square" from="28176,5741" to="28675,8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" strokecolor="#243c74" strokeweight=".5pt">
                  <v:stroke joinstyle="miter"/>
                  <o:lock v:ext="edit" shapetype="f"/>
                </v:line>
                <v:shape id="TextBox 67" o:spid="_x0000_s1144" type="#_x0000_t202" style="position:absolute;left:32427;top:6165;width:6253;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" filled="f" stroked="f">
                  <v:textbox inset="1mm,,0">
                    <w:txbxContent>
                      <w:p w14:paraId="373F435E" w14:textId="77777777" w:rsidR="008E2826" w:rsidRDefault="008E2826" w:rsidP="00D43B0C">
                        <w:pPr>
                          <w:rPr>
                            <w:sz w:val="24"/>
                            <w:szCs w:val="24"/>
                          </w:rPr>
                        </w:pPr>
                        <w:r>
                          <w:rPr>
                            <w:rFonts w:ascii="Segoe UI Semibold" w:eastAsia="+mn-ea" w:hAnsi="Segoe UI Semibold" w:cs="+mn-cs"/>
                            <w:i/>
                            <w:iCs/>
                            <w:color w:val="243C74"/>
                            <w:kern w:val="24"/>
                            <w:sz w:val="16"/>
                            <w:szCs w:val="16"/>
                          </w:rPr>
                          <w:t>CH 025.0</w:t>
                        </w:r>
                      </w:p>
                    </w:txbxContent>
                  </v:textbox>
                </v:shape>
                <v:line id="Straight Connector 68" o:spid="_x0000_s1145" style="position:absolute;flip:x;visibility:visible;mso-wrap-style:square" from="31897,7230" to="32382,10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" strokecolor="#243c74" strokeweight=".5pt">
                  <v:stroke joinstyle="miter"/>
                  <o:lock v:ext="edit" shapetype="f"/>
                </v:line>
                <v:shape id="TextBox 73" o:spid="_x0000_s1146" type="#_x0000_t202" style="position:absolute;left:37637;top:7973;width:6247;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" filled="f" stroked="f">
                  <v:textbox inset="1mm,,0">
                    <w:txbxContent>
                      <w:p w14:paraId="11083C47" w14:textId="77777777" w:rsidR="008E2826" w:rsidRDefault="008E2826" w:rsidP="00D43B0C">
                        <w:pPr>
                          <w:rPr>
                            <w:sz w:val="24"/>
                            <w:szCs w:val="24"/>
                          </w:rPr>
                        </w:pPr>
                        <w:r>
                          <w:rPr>
                            <w:rFonts w:ascii="Segoe UI Semibold" w:eastAsia="+mn-ea" w:hAnsi="Segoe UI Semibold" w:cs="+mn-cs"/>
                            <w:i/>
                            <w:iCs/>
                            <w:color w:val="243C74"/>
                            <w:kern w:val="24"/>
                            <w:sz w:val="16"/>
                            <w:szCs w:val="16"/>
                          </w:rPr>
                          <w:t>CH 025.5</w:t>
                        </w:r>
                      </w:p>
                    </w:txbxContent>
                  </v:textbox>
                </v:shape>
                <v:line id="Straight Connector 74" o:spid="_x0000_s1147" style="position:absolute;flip:x;visibility:visible;mso-wrap-style:square" from="37213,9037" to="37617,1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" strokecolor="#243c74" strokeweight=".5pt">
                  <v:stroke joinstyle="miter"/>
                  <o:lock v:ext="edit" shapetype="f"/>
                </v:line>
                <v:shape id="TextBox 76" o:spid="_x0000_s1148" type="#_x0000_t202" style="position:absolute;left:-1247;top:15115;width:4225;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" filled="f" stroked="f">
                  <v:textbox inset="1mm,,1mm">
                    <w:txbxContent>
                      <w:p w14:paraId="03FD1C14"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026.0</w:t>
                        </w:r>
                      </w:p>
                    </w:txbxContent>
                  </v:textbox>
                </v:shape>
                <v:line id="Straight Connector 77" o:spid="_x0000_s1149" style="position:absolute;visibility:visible;mso-wrap-style:square" from="3444,16327" to="15436,1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" strokecolor="#243c74" strokeweight=".5pt">
                  <v:stroke joinstyle="miter"/>
                  <o:lock v:ext="edit" shapetype="f"/>
                </v:line>
                <v:shape id="TextBox 81" o:spid="_x0000_s1150" type="#_x0000_t202" style="position:absolute;left:264;top:11269;width:4097;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" filled="f" stroked="f">
                  <v:textbox inset="1mm,,1mm">
                    <w:txbxContent>
                      <w:p w14:paraId="202AEC28"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025.5</w:t>
                        </w:r>
                      </w:p>
                    </w:txbxContent>
                  </v:textbox>
                </v:shape>
                <v:line id="Straight Connector 82" o:spid="_x0000_s1151" style="position:absolute;visibility:visible;mso-wrap-style:square" from="4837,12346" to="13832,14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" strokecolor="#243c74" strokeweight=".5pt">
                  <v:stroke joinstyle="miter"/>
                  <o:lock v:ext="edit" shapetype="f"/>
                </v:line>
                <v:shape id="TextBox 85" o:spid="_x0000_s1152" type="#_x0000_t202" style="position:absolute;left:1405;top:8187;width:420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" filled="f" stroked="f">
                  <v:textbox inset="1mm,,1mm">
                    <w:txbxContent>
                      <w:p w14:paraId="29B2798C"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025.0</w:t>
                        </w:r>
                      </w:p>
                    </w:txbxContent>
                  </v:textbox>
                </v:shape>
                <v:line id="Straight Connector 86" o:spid="_x0000_s1153" style="position:absolute;visibility:visible;mso-wrap-style:square" from="6089,9215" to="13063,1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" strokecolor="#243c74" strokeweight=".5pt">
                  <v:stroke joinstyle="miter"/>
                  <o:lock v:ext="edit" shapetype="f"/>
                </v:line>
                <v:shape id="TextBox 88" o:spid="_x0000_s1154" type="#_x0000_t202" style="position:absolute;left:2978;top:5326;width:3695;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" filled="f" stroked="f">
                  <v:textbox inset="1mm,,1mm">
                    <w:txbxContent>
                      <w:p w14:paraId="3EEDC07C" w14:textId="77777777" w:rsidR="008E2826" w:rsidRDefault="008E2826" w:rsidP="00D43B0C">
                        <w:pPr>
                          <w:jc w:val="right"/>
                          <w:rPr>
                            <w:sz w:val="24"/>
                            <w:szCs w:val="24"/>
                          </w:rPr>
                        </w:pPr>
                        <w:r>
                          <w:rPr>
                            <w:rFonts w:ascii="Segoe UI Semibold" w:eastAsia="+mn-ea" w:hAnsi="Segoe UI Semibold" w:cs="+mn-cs"/>
                            <w:i/>
                            <w:iCs/>
                            <w:color w:val="243C74"/>
                            <w:kern w:val="24"/>
                            <w:sz w:val="16"/>
                            <w:szCs w:val="16"/>
                          </w:rPr>
                          <w:t>CH 024.5</w:t>
                        </w:r>
                      </w:p>
                    </w:txbxContent>
                  </v:textbox>
                </v:shape>
                <v:line id="Straight Connector 89" o:spid="_x0000_s1155" style="position:absolute;visibility:visible;mso-wrap-style:square" from="6895,6620" to="12502,10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" strokecolor="#243c74" strokeweight=".5pt">
                  <v:stroke joinstyle="miter"/>
                  <o:lock v:ext="edit" shapetype="f"/>
                </v:line>
                <v:line id="Straight Connector 91" o:spid="_x0000_s1156" style="position:absolute;flip:x;visibility:visible;mso-wrap-style:square" from="16161,12759" to="360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" strokecolor="#243c74" strokeweight="1pt">
                  <v:stroke dashstyle="3 1" joinstyle="miter"/>
                  <o:lock v:ext="edit" shapetype="f"/>
                </v:line>
                <v:line id="Straight Connector 168" o:spid="_x0000_s1157" style="position:absolute;flip:x;visibility:visible;mso-wrap-style:square" from="14885,11057" to="31049,1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" strokecolor="#243c74" strokeweight="1pt">
                  <v:stroke dashstyle="3 1" joinstyle="miter"/>
                  <o:lock v:ext="edit" shapetype="f"/>
                </v:line>
                <v:line id="Straight Connector 171" o:spid="_x0000_s1158" style="position:absolute;flip:x;visibility:visible;mso-wrap-style:square" from="14034,9675" to="27338,10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" strokecolor="#243c74" strokeweight="1pt">
                  <v:stroke dashstyle="3 1" joinstyle="miter"/>
                  <o:lock v:ext="edit" shapetype="f"/>
                </v:line>
                <w10:wrap anchorx="margin"/>
              </v:group>
            </w:pict>
          </mc:Fallback>
        </mc:AlternateContent>
      </w:r>
    </w:p>
    <w:p w14:paraId="1D1AD8BD" w14:textId="09E47403" w:rsidR="00760388" w:rsidRDefault="00760388">
      <w:pPr>
        <w:spacing w:after="0" w:afterAutospacing="0"/>
        <w:jc w:val="left"/>
        <w:rPr>
          <w:lang w:val="en-US"/>
        </w:rPr>
      </w:pPr>
    </w:p>
    <w:p w14:paraId="16D1A9FD" w14:textId="111DBEFF" w:rsidR="00496CFB" w:rsidRDefault="00496CFB">
      <w:pPr>
        <w:spacing w:after="0" w:afterAutospacing="0"/>
        <w:jc w:val="left"/>
        <w:rPr>
          <w:lang w:val="en-US"/>
        </w:rPr>
      </w:pPr>
    </w:p>
    <w:p w14:paraId="4F962EF1" w14:textId="163C0659" w:rsidR="00496CFB" w:rsidRDefault="00496CFB">
      <w:pPr>
        <w:spacing w:after="0" w:afterAutospacing="0"/>
        <w:jc w:val="left"/>
        <w:rPr>
          <w:lang w:val="en-US"/>
        </w:rPr>
      </w:pPr>
    </w:p>
    <w:p w14:paraId="6EBD6F04" w14:textId="460DBF24" w:rsidR="00496CFB" w:rsidRDefault="00496CFB">
      <w:pPr>
        <w:spacing w:after="0" w:afterAutospacing="0"/>
        <w:jc w:val="left"/>
        <w:rPr>
          <w:lang w:val="en-US"/>
        </w:rPr>
      </w:pPr>
    </w:p>
    <w:p w14:paraId="1076520F" w14:textId="5A11186F" w:rsidR="00496CFB" w:rsidRDefault="00496CFB">
      <w:pPr>
        <w:spacing w:after="0" w:afterAutospacing="0"/>
        <w:jc w:val="left"/>
        <w:rPr>
          <w:lang w:val="en-US"/>
        </w:rPr>
      </w:pPr>
    </w:p>
    <w:p w14:paraId="1FE60026" w14:textId="77777777" w:rsidR="00496CFB" w:rsidRDefault="00496CFB">
      <w:pPr>
        <w:spacing w:after="0" w:afterAutospacing="0"/>
        <w:jc w:val="left"/>
        <w:rPr>
          <w:lang w:val="en-US"/>
        </w:rPr>
      </w:pPr>
    </w:p>
    <w:p w14:paraId="3C65EA78" w14:textId="3CA93670" w:rsidR="00496CFB" w:rsidRDefault="00496CFB" w:rsidP="00A84280"/>
    <w:p w14:paraId="39174212" w14:textId="77777777" w:rsidR="00B265CE" w:rsidRDefault="00B265CE">
      <w:pPr>
        <w:spacing w:after="0" w:afterAutospacing="0"/>
        <w:jc w:val="left"/>
      </w:pPr>
    </w:p>
    <w:p w14:paraId="7A38AEE9" w14:textId="77777777" w:rsidR="00B265CE" w:rsidRDefault="00B265CE">
      <w:pPr>
        <w:spacing w:after="0" w:afterAutospacing="0"/>
        <w:jc w:val="left"/>
      </w:pPr>
    </w:p>
    <w:p w14:paraId="3A814868" w14:textId="77777777" w:rsidR="00B265CE" w:rsidRDefault="00B265CE">
      <w:pPr>
        <w:spacing w:after="0" w:afterAutospacing="0"/>
        <w:jc w:val="left"/>
      </w:pPr>
    </w:p>
    <w:p w14:paraId="483A6DCF" w14:textId="77777777" w:rsidR="00B265CE" w:rsidRDefault="00B265CE">
      <w:pPr>
        <w:spacing w:after="0" w:afterAutospacing="0"/>
        <w:jc w:val="left"/>
      </w:pPr>
    </w:p>
    <w:p w14:paraId="2B6D86E8" w14:textId="77777777" w:rsidR="00B265CE" w:rsidRDefault="00B265CE">
      <w:pPr>
        <w:spacing w:after="0" w:afterAutospacing="0"/>
        <w:jc w:val="left"/>
      </w:pPr>
    </w:p>
    <w:p w14:paraId="785FB9BA" w14:textId="77777777" w:rsidR="00B265CE" w:rsidRDefault="00B265CE">
      <w:pPr>
        <w:spacing w:after="0" w:afterAutospacing="0"/>
        <w:jc w:val="left"/>
      </w:pPr>
    </w:p>
    <w:p w14:paraId="4116F373" w14:textId="77777777" w:rsidR="00B265CE" w:rsidRDefault="00B265CE">
      <w:pPr>
        <w:spacing w:after="0" w:afterAutospacing="0"/>
        <w:jc w:val="left"/>
      </w:pPr>
    </w:p>
    <w:p w14:paraId="47A433AA" w14:textId="77777777" w:rsidR="00B265CE" w:rsidRDefault="00B265CE">
      <w:pPr>
        <w:spacing w:after="0" w:afterAutospacing="0"/>
        <w:jc w:val="left"/>
      </w:pPr>
    </w:p>
    <w:p w14:paraId="2C572F63" w14:textId="77777777" w:rsidR="00B265CE" w:rsidRDefault="00B265CE">
      <w:pPr>
        <w:spacing w:after="0" w:afterAutospacing="0"/>
        <w:jc w:val="left"/>
      </w:pPr>
    </w:p>
    <w:p w14:paraId="4F7514D8" w14:textId="77777777" w:rsidR="00B265CE" w:rsidRDefault="00B265CE">
      <w:pPr>
        <w:spacing w:after="0" w:afterAutospacing="0"/>
        <w:jc w:val="left"/>
      </w:pPr>
    </w:p>
    <w:p w14:paraId="71D849A0" w14:textId="77777777" w:rsidR="00B265CE" w:rsidRDefault="00B265CE">
      <w:pPr>
        <w:spacing w:after="0" w:afterAutospacing="0"/>
        <w:jc w:val="left"/>
      </w:pPr>
    </w:p>
    <w:p w14:paraId="7AB6DE24" w14:textId="77777777" w:rsidR="00B265CE" w:rsidRDefault="00B265CE">
      <w:pPr>
        <w:spacing w:after="0" w:afterAutospacing="0"/>
        <w:jc w:val="left"/>
      </w:pPr>
    </w:p>
    <w:p w14:paraId="28670487" w14:textId="77777777" w:rsidR="00B265CE" w:rsidRDefault="00B265CE">
      <w:pPr>
        <w:spacing w:after="0" w:afterAutospacing="0"/>
        <w:jc w:val="left"/>
      </w:pPr>
    </w:p>
    <w:p w14:paraId="224334CD" w14:textId="77777777" w:rsidR="00B265CE" w:rsidRDefault="00B265CE">
      <w:pPr>
        <w:spacing w:after="0" w:afterAutospacing="0"/>
        <w:jc w:val="left"/>
      </w:pPr>
    </w:p>
    <w:p w14:paraId="3EFAACAE" w14:textId="77777777" w:rsidR="00B265CE" w:rsidRDefault="00B265CE">
      <w:pPr>
        <w:spacing w:after="0" w:afterAutospacing="0"/>
        <w:jc w:val="left"/>
      </w:pPr>
    </w:p>
    <w:p w14:paraId="146DA915" w14:textId="77777777" w:rsidR="00B265CE" w:rsidRDefault="00B265CE">
      <w:pPr>
        <w:spacing w:after="0" w:afterAutospacing="0"/>
        <w:jc w:val="left"/>
      </w:pPr>
    </w:p>
    <w:p w14:paraId="32C843FC" w14:textId="77777777" w:rsidR="00372F01" w:rsidRDefault="00372F01" w:rsidP="00B265CE">
      <w:pPr>
        <w:spacing w:after="0" w:afterAutospacing="0"/>
      </w:pPr>
    </w:p>
    <w:p w14:paraId="48D52D93" w14:textId="05B95A42" w:rsidR="00496CFB" w:rsidRPr="00B265CE" w:rsidRDefault="00B265CE" w:rsidP="00B265CE">
      <w:pPr>
        <w:spacing w:after="0" w:afterAutospacing="0"/>
      </w:pPr>
      <w:r>
        <w:t xml:space="preserve">To ensure that the validity of the prism-based measurements is not smoothed or overcompensated for during this interpolation stage – which would result in the true </w:t>
      </w:r>
      <w:r w:rsidR="002777BD">
        <w:t>geometry</w:t>
      </w:r>
      <w:r>
        <w:t xml:space="preserve"> of the track being over or under reported. Every single prism-based track node is treated as a fixed location which the newly interpolated </w:t>
      </w:r>
      <w:r w:rsidR="002777BD">
        <w:t xml:space="preserve">track </w:t>
      </w:r>
      <w:r>
        <w:t>alignment</w:t>
      </w:r>
      <w:r w:rsidR="002777BD">
        <w:t xml:space="preserve"> must</w:t>
      </w:r>
      <w:r>
        <w:t xml:space="preserve"> pass through. </w:t>
      </w:r>
      <w:r w:rsidR="002777BD">
        <w:t>This ensures that the interpolated track nodes represent the most likely form of the track rather than the most simplified or approximated form of the track.</w:t>
      </w:r>
    </w:p>
    <w:p w14:paraId="241E9205" w14:textId="77777777" w:rsidR="002777BD" w:rsidRDefault="002777BD">
      <w:pPr>
        <w:spacing w:after="0" w:afterAutospacing="0"/>
        <w:jc w:val="left"/>
        <w:rPr>
          <w:rFonts w:ascii="Segoe UI Semibold" w:hAnsi="Segoe UI Semibold" w:cs="Segoe UI Semibold"/>
          <w:bCs/>
          <w:i/>
          <w:color w:val="2F5496" w:themeColor="accent6" w:themeShade="BF"/>
          <w:sz w:val="28"/>
          <w:szCs w:val="32"/>
          <w:lang w:val="en-US"/>
        </w:rPr>
      </w:pPr>
      <w:r>
        <w:br w:type="page"/>
      </w:r>
    </w:p>
    <w:p w14:paraId="6A4251ED" w14:textId="6DD3824B" w:rsidR="002777BD" w:rsidRDefault="002777BD" w:rsidP="002777BD">
      <w:pPr>
        <w:pStyle w:val="Style1"/>
      </w:pPr>
      <w:bookmarkStart w:id="23" w:name="_Toc37243241"/>
      <w:r>
        <w:lastRenderedPageBreak/>
        <w:t>Computation of track geometry parameters</w:t>
      </w:r>
      <w:bookmarkEnd w:id="23"/>
    </w:p>
    <w:p w14:paraId="38477D18" w14:textId="4B2EEB74" w:rsidR="00E67F85" w:rsidRDefault="007E42F0" w:rsidP="00D068D5">
      <w:pPr>
        <w:spacing w:after="0" w:afterAutospacing="0"/>
      </w:pPr>
      <w:r>
        <w:t>With all data handling and pre-processing steps now complete, the final task is the computation of the required track geometry parameters. A list of the typical parameters generated by Land Surveys automated track geometry software is given below:</w:t>
      </w:r>
    </w:p>
    <w:p w14:paraId="1821D4C6" w14:textId="620BA458" w:rsidR="00E67F85" w:rsidRDefault="00E67F85">
      <w:pPr>
        <w:spacing w:after="0" w:afterAutospacing="0"/>
        <w:jc w:val="left"/>
      </w:pPr>
    </w:p>
    <w:p w14:paraId="73ACBF13" w14:textId="35B5D7B4" w:rsidR="007E42F0" w:rsidRDefault="007E42F0" w:rsidP="00D068D5">
      <w:pPr>
        <w:pStyle w:val="ListParagraph"/>
      </w:pPr>
      <w:r w:rsidRPr="007E42F0">
        <w:rPr>
          <w:rStyle w:val="InLineEmphasisChar"/>
        </w:rPr>
        <w:t xml:space="preserve">Track </w:t>
      </w:r>
      <w:r w:rsidR="009F6BC9">
        <w:rPr>
          <w:rStyle w:val="InLineEmphasisChar"/>
        </w:rPr>
        <w:t>G</w:t>
      </w:r>
      <w:r w:rsidRPr="007E42F0">
        <w:rPr>
          <w:rStyle w:val="InLineEmphasisChar"/>
        </w:rPr>
        <w:t>auge:</w:t>
      </w:r>
      <w:r>
        <w:t xml:space="preserve"> </w:t>
      </w:r>
      <w:r w:rsidRPr="007E42F0">
        <w:t xml:space="preserve">the </w:t>
      </w:r>
      <w:r>
        <w:t xml:space="preserve">internal </w:t>
      </w:r>
      <w:r w:rsidRPr="007E42F0">
        <w:t xml:space="preserve">spacing </w:t>
      </w:r>
      <w:r>
        <w:t>between</w:t>
      </w:r>
      <w:r w:rsidRPr="007E42F0">
        <w:t xml:space="preserve"> the rails on a railway track</w:t>
      </w:r>
      <w:r w:rsidR="00F21827">
        <w:t xml:space="preserve">. This </w:t>
      </w:r>
      <w:r w:rsidRPr="007E42F0">
        <w:t xml:space="preserve">is measured </w:t>
      </w:r>
      <w:r>
        <w:t xml:space="preserve">perpendicularly </w:t>
      </w:r>
      <w:r w:rsidRPr="007E42F0">
        <w:t>between the inner faces of the load-bearing rail</w:t>
      </w:r>
      <w:r>
        <w:t>s.</w:t>
      </w:r>
    </w:p>
    <w:p w14:paraId="1C20E6BD" w14:textId="71B5933F" w:rsidR="00626998" w:rsidRDefault="00626998" w:rsidP="00626998">
      <w:pPr>
        <w:pStyle w:val="BulletTable"/>
        <w:numPr>
          <w:ilvl w:val="0"/>
          <w:numId w:val="0"/>
        </w:numPr>
        <w:ind w:left="432" w:hanging="432"/>
        <w:jc w:val="both"/>
      </w:pPr>
      <w:r>
        <w:rPr>
          <w:noProof/>
          <w:lang w:val="en-US"/>
        </w:rPr>
        <mc:AlternateContent>
          <mc:Choice Requires="wpg">
            <w:drawing>
              <wp:anchor distT="0" distB="0" distL="114300" distR="114300" simplePos="0" relativeHeight="251658251" behindDoc="0" locked="0" layoutInCell="1" allowOverlap="1" wp14:anchorId="5DDEBEFD" wp14:editId="498EEAC0">
                <wp:simplePos x="0" y="0"/>
                <wp:positionH relativeFrom="margin">
                  <wp:posOffset>1366734</wp:posOffset>
                </wp:positionH>
                <wp:positionV relativeFrom="paragraph">
                  <wp:posOffset>176134</wp:posOffset>
                </wp:positionV>
                <wp:extent cx="3900805" cy="2181713"/>
                <wp:effectExtent l="0" t="0" r="4445" b="9525"/>
                <wp:wrapNone/>
                <wp:docPr id="7" name="Group 7"/>
                <wp:cNvGraphicFramePr/>
                <a:graphic xmlns:a="http://schemas.openxmlformats.org/drawingml/2006/main">
                  <a:graphicData uri="http://schemas.microsoft.com/office/word/2010/wordprocessingGroup">
                    <wpg:wgp>
                      <wpg:cNvGrpSpPr/>
                      <wpg:grpSpPr>
                        <a:xfrm flipH="1">
                          <a:off x="0" y="0"/>
                          <a:ext cx="3900805" cy="2181713"/>
                          <a:chOff x="0" y="0"/>
                          <a:chExt cx="5166995" cy="2891790"/>
                        </a:xfrm>
                      </wpg:grpSpPr>
                      <wpg:grpSp>
                        <wpg:cNvPr id="3" name="Group 3"/>
                        <wpg:cNvGrpSpPr/>
                        <wpg:grpSpPr>
                          <a:xfrm>
                            <a:off x="0" y="0"/>
                            <a:ext cx="5166995" cy="2891790"/>
                            <a:chOff x="0" y="0"/>
                            <a:chExt cx="5166995" cy="2891790"/>
                          </a:xfrm>
                        </wpg:grpSpPr>
                        <wpg:grpSp>
                          <wpg:cNvPr id="2" name="Group 2"/>
                          <wpg:cNvGrpSpPr/>
                          <wpg:grpSpPr>
                            <a:xfrm>
                              <a:off x="0" y="0"/>
                              <a:ext cx="5166995" cy="2891790"/>
                              <a:chOff x="0" y="0"/>
                              <a:chExt cx="5166995" cy="2891790"/>
                            </a:xfrm>
                          </wpg:grpSpPr>
                          <pic:pic xmlns:pic="http://schemas.openxmlformats.org/drawingml/2006/picture">
                            <pic:nvPicPr>
                              <pic:cNvPr id="260" name="Picture 260"/>
                              <pic:cNvPicPr>
                                <a:picLocks noChangeAspect="1"/>
                              </pic:cNvPicPr>
                            </pic:nvPicPr>
                            <pic:blipFill rotWithShape="1">
                              <a:blip r:embed="rId31" cstate="print">
                                <a:extLst>
                                  <a:ext uri="{28A0092B-C50C-407E-A947-70E740481C1C}">
                                    <a14:useLocalDpi xmlns:a14="http://schemas.microsoft.com/office/drawing/2010/main" val="0"/>
                                  </a:ext>
                                </a:extLst>
                              </a:blip>
                              <a:srcRect l="2003" t="3503" r="673" b="1205"/>
                              <a:stretch/>
                            </pic:blipFill>
                            <pic:spPr bwMode="auto">
                              <a:xfrm>
                                <a:off x="0" y="0"/>
                                <a:ext cx="5166995" cy="2891790"/>
                              </a:xfrm>
                              <a:prstGeom prst="rect">
                                <a:avLst/>
                              </a:prstGeom>
                              <a:ln>
                                <a:noFill/>
                              </a:ln>
                              <a:extLst>
                                <a:ext uri="{53640926-AAD7-44D8-BBD7-CCE9431645EC}">
                                  <a14:shadowObscured xmlns:a14="http://schemas.microsoft.com/office/drawing/2010/main"/>
                                </a:ext>
                              </a:extLst>
                            </pic:spPr>
                          </pic:pic>
                          <wps:wsp>
                            <wps:cNvPr id="263" name="Straight Connector 164"/>
                            <wps:cNvCnPr>
                              <a:cxnSpLocks/>
                            </wps:cNvCnPr>
                            <wps:spPr>
                              <a:xfrm flipH="1">
                                <a:off x="1683099" y="655926"/>
                                <a:ext cx="1418628" cy="228132"/>
                              </a:xfrm>
                              <a:prstGeom prst="line">
                                <a:avLst/>
                              </a:prstGeom>
                              <a:noFill/>
                              <a:ln w="12700" cap="flat" cmpd="sng" algn="ctr">
                                <a:solidFill>
                                  <a:srgbClr val="243C74"/>
                                </a:solidFill>
                                <a:prstDash val="solid"/>
                                <a:miter lim="800000"/>
                                <a:headEnd type="oval"/>
                                <a:tailEnd type="oval"/>
                              </a:ln>
                              <a:effectLst/>
                            </wps:spPr>
                            <wps:bodyPr/>
                          </wps:wsp>
                          <wps:wsp>
                            <wps:cNvPr id="264" name="TextBox 166"/>
                            <wps:cNvSpPr txBox="1"/>
                            <wps:spPr>
                              <a:xfrm rot="20998465">
                                <a:off x="1938500" y="800366"/>
                                <a:ext cx="810625" cy="361892"/>
                              </a:xfrm>
                              <a:prstGeom prst="rect">
                                <a:avLst/>
                              </a:prstGeom>
                              <a:noFill/>
                            </wps:spPr>
                            <wps:txbx>
                              <w:txbxContent>
                                <w:p w14:paraId="0CCB6385" w14:textId="77777777" w:rsidR="008E2826" w:rsidRPr="00487676" w:rsidRDefault="008E2826" w:rsidP="00626998">
                                  <w:pPr>
                                    <w:rPr>
                                      <w:sz w:val="28"/>
                                      <w:szCs w:val="28"/>
                                    </w:rPr>
                                  </w:pPr>
                                  <w:r w:rsidRPr="00487676">
                                    <w:rPr>
                                      <w:rFonts w:ascii="Segoe UI Semibold" w:eastAsia="+mn-ea" w:hAnsi="Segoe UI Semibold" w:cs="+mn-cs"/>
                                      <w:i/>
                                      <w:iCs/>
                                      <w:color w:val="243C74"/>
                                      <w:kern w:val="24"/>
                                    </w:rPr>
                                    <w:t>Gauge</w:t>
                                  </w:r>
                                </w:p>
                              </w:txbxContent>
                            </wps:txbx>
                            <wps:bodyPr wrap="square" rtlCol="0">
                              <a:noAutofit/>
                            </wps:bodyPr>
                          </wps:wsp>
                        </wpg:grpSp>
                        <wps:wsp>
                          <wps:cNvPr id="265" name="Straight Connector 165"/>
                          <wps:cNvCnPr>
                            <a:cxnSpLocks/>
                          </wps:cNvCnPr>
                          <wps:spPr>
                            <a:xfrm flipV="1">
                              <a:off x="3102833" y="653143"/>
                              <a:ext cx="0" cy="251460"/>
                            </a:xfrm>
                            <a:prstGeom prst="line">
                              <a:avLst/>
                            </a:prstGeom>
                            <a:noFill/>
                            <a:ln w="9525" cap="flat" cmpd="sng" algn="ctr">
                              <a:solidFill>
                                <a:srgbClr val="243C74"/>
                              </a:solidFill>
                              <a:prstDash val="solid"/>
                              <a:miter lim="800000"/>
                            </a:ln>
                            <a:effectLst/>
                          </wps:spPr>
                          <wps:bodyPr/>
                        </wps:wsp>
                      </wpg:grpSp>
                      <wps:wsp>
                        <wps:cNvPr id="262" name="Straight Connector 163"/>
                        <wps:cNvCnPr>
                          <a:cxnSpLocks/>
                        </wps:cNvCnPr>
                        <wps:spPr>
                          <a:xfrm flipV="1">
                            <a:off x="1683099" y="884255"/>
                            <a:ext cx="0" cy="251460"/>
                          </a:xfrm>
                          <a:prstGeom prst="line">
                            <a:avLst/>
                          </a:prstGeom>
                          <a:noFill/>
                          <a:ln w="9525" cap="flat" cmpd="sng" algn="ctr">
                            <a:solidFill>
                              <a:srgbClr val="243C74"/>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DDEBEFD" id="Group 7" o:spid="_x0000_s1159" style="position:absolute;left:0;text-align:left;margin-left:107.6pt;margin-top:13.85pt;width:307.15pt;height:171.8pt;flip:x;z-index:251658251;mso-position-horizontal-relative:margin;mso-width-relative:margin;mso-height-relative:margin" coordsize="51669,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">
                <v:group id="Group 3" o:spid="_x0000_s1160" style="position:absolute;width:51669;height:28917" coordsize="51669,2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2" o:spid="_x0000_s1161" style="position:absolute;width:51669;height:28917" coordsize="51669,2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260" o:spid="_x0000_s1162" type="#_x0000_t75" style="position:absolute;width:51669;height:2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">
                      <v:imagedata r:id="rId32" o:title="" croptop="2296f" cropbottom="790f" cropleft="1313f" cropright="441f"/>
                    </v:shape>
                    <v:line id="Straight Connector 164" o:spid="_x0000_s1163" style="position:absolute;flip:x;visibility:visible;mso-wrap-style:square" from="16830,6559" to="31017,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" strokecolor="#243c74" strokeweight="1pt">
                      <v:stroke startarrow="oval" endarrow="oval" joinstyle="miter"/>
                      <o:lock v:ext="edit" shapetype="f"/>
                    </v:line>
                    <v:shape id="TextBox 166" o:spid="_x0000_s1164" type="#_x0000_t202" style="position:absolute;left:19385;top:8003;width:8106;height:3619;rotation:-6570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" filled="f" stroked="f">
                      <v:textbox>
                        <w:txbxContent>
                          <w:p w14:paraId="0CCB6385" w14:textId="77777777" w:rsidR="008E2826" w:rsidRPr="00487676" w:rsidRDefault="008E2826" w:rsidP="00626998">
                            <w:pPr>
                              <w:rPr>
                                <w:sz w:val="28"/>
                                <w:szCs w:val="28"/>
                              </w:rPr>
                            </w:pPr>
                            <w:r w:rsidRPr="00487676">
                              <w:rPr>
                                <w:rFonts w:ascii="Segoe UI Semibold" w:eastAsia="+mn-ea" w:hAnsi="Segoe UI Semibold" w:cs="+mn-cs"/>
                                <w:i/>
                                <w:iCs/>
                                <w:color w:val="243C74"/>
                                <w:kern w:val="24"/>
                              </w:rPr>
                              <w:t>Gauge</w:t>
                            </w:r>
                          </w:p>
                        </w:txbxContent>
                      </v:textbox>
                    </v:shape>
                  </v:group>
                  <v:line id="Straight Connector 165" o:spid="_x0000_s1165" style="position:absolute;flip:y;visibility:visible;mso-wrap-style:square" from="31028,6531" to="31028,9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" strokecolor="#243c74">
                    <v:stroke joinstyle="miter"/>
                    <o:lock v:ext="edit" shapetype="f"/>
                  </v:line>
                </v:group>
                <v:line id="Straight Connector 163" o:spid="_x0000_s1166" style="position:absolute;flip:y;visibility:visible;mso-wrap-style:square" from="16830,8842" to="16830,1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" strokecolor="#243c74">
                  <v:stroke joinstyle="miter"/>
                  <o:lock v:ext="edit" shapetype="f"/>
                </v:line>
                <w10:wrap anchorx="margin"/>
              </v:group>
            </w:pict>
          </mc:Fallback>
        </mc:AlternateContent>
      </w:r>
    </w:p>
    <w:p w14:paraId="2D1C68F8" w14:textId="35F3B30F" w:rsidR="00626998" w:rsidRDefault="00626998" w:rsidP="00626998">
      <w:pPr>
        <w:pStyle w:val="BulletTable"/>
        <w:numPr>
          <w:ilvl w:val="0"/>
          <w:numId w:val="0"/>
        </w:numPr>
        <w:ind w:left="432" w:hanging="432"/>
        <w:jc w:val="both"/>
      </w:pPr>
    </w:p>
    <w:p w14:paraId="61290C6E" w14:textId="7ECECAD3" w:rsidR="00626998" w:rsidRDefault="00626998" w:rsidP="00626998">
      <w:pPr>
        <w:pStyle w:val="BulletTable"/>
        <w:numPr>
          <w:ilvl w:val="0"/>
          <w:numId w:val="0"/>
        </w:numPr>
        <w:ind w:left="432" w:hanging="432"/>
        <w:jc w:val="both"/>
      </w:pPr>
    </w:p>
    <w:p w14:paraId="5E47EBF3" w14:textId="0833A751" w:rsidR="00626998" w:rsidRDefault="00626998" w:rsidP="00626998">
      <w:pPr>
        <w:pStyle w:val="BulletTable"/>
        <w:numPr>
          <w:ilvl w:val="0"/>
          <w:numId w:val="0"/>
        </w:numPr>
        <w:ind w:left="432" w:hanging="432"/>
        <w:jc w:val="both"/>
      </w:pPr>
    </w:p>
    <w:p w14:paraId="40A68054" w14:textId="4E95EF4E" w:rsidR="00626998" w:rsidRDefault="00626998" w:rsidP="00626998">
      <w:pPr>
        <w:pStyle w:val="BulletTable"/>
        <w:numPr>
          <w:ilvl w:val="0"/>
          <w:numId w:val="0"/>
        </w:numPr>
        <w:ind w:left="432" w:hanging="432"/>
        <w:jc w:val="both"/>
      </w:pPr>
    </w:p>
    <w:p w14:paraId="690A668A" w14:textId="4F0CA8DA" w:rsidR="00626998" w:rsidRDefault="00626998" w:rsidP="00626998">
      <w:pPr>
        <w:pStyle w:val="BulletTable"/>
        <w:numPr>
          <w:ilvl w:val="0"/>
          <w:numId w:val="0"/>
        </w:numPr>
        <w:ind w:left="432" w:hanging="432"/>
        <w:jc w:val="both"/>
      </w:pPr>
    </w:p>
    <w:p w14:paraId="33B6A28A" w14:textId="3465CB62" w:rsidR="00626998" w:rsidRDefault="00626998" w:rsidP="00626998">
      <w:pPr>
        <w:pStyle w:val="BulletTable"/>
        <w:numPr>
          <w:ilvl w:val="0"/>
          <w:numId w:val="0"/>
        </w:numPr>
        <w:ind w:left="432" w:hanging="432"/>
        <w:jc w:val="both"/>
      </w:pPr>
    </w:p>
    <w:p w14:paraId="403838A2" w14:textId="77777777" w:rsidR="003A761E" w:rsidRDefault="003A761E" w:rsidP="00626998">
      <w:pPr>
        <w:pStyle w:val="BulletTable"/>
        <w:numPr>
          <w:ilvl w:val="0"/>
          <w:numId w:val="0"/>
        </w:numPr>
        <w:ind w:left="432" w:hanging="432"/>
        <w:jc w:val="both"/>
      </w:pPr>
    </w:p>
    <w:p w14:paraId="704ADEF5" w14:textId="220058F8" w:rsidR="007E42F0" w:rsidRDefault="007E42F0" w:rsidP="00D068D5">
      <w:pPr>
        <w:pStyle w:val="ListParagraph"/>
      </w:pPr>
      <w:r w:rsidRPr="007E42F0">
        <w:rPr>
          <w:rStyle w:val="InLineEmphasisChar"/>
        </w:rPr>
        <w:t xml:space="preserve">Track </w:t>
      </w:r>
      <w:proofErr w:type="gramStart"/>
      <w:r w:rsidR="009F6BC9">
        <w:rPr>
          <w:rStyle w:val="InLineEmphasisChar"/>
        </w:rPr>
        <w:t>C</w:t>
      </w:r>
      <w:r w:rsidRPr="007E42F0">
        <w:rPr>
          <w:rStyle w:val="InLineEmphasisChar"/>
        </w:rPr>
        <w:t>ant</w:t>
      </w:r>
      <w:proofErr w:type="gramEnd"/>
      <w:r w:rsidRPr="007E42F0">
        <w:rPr>
          <w:rStyle w:val="InLineEmphasisChar"/>
        </w:rPr>
        <w:t>:</w:t>
      </w:r>
      <w:r>
        <w:t xml:space="preserve"> also referred to as superelevation or camber</w:t>
      </w:r>
      <w:r w:rsidR="007F7B65">
        <w:t>,</w:t>
      </w:r>
      <w:r>
        <w:t xml:space="preserve"> is the c</w:t>
      </w:r>
      <w:r w:rsidRPr="007E42F0">
        <w:t xml:space="preserve">ross slope or the rate of change in elevation between the two </w:t>
      </w:r>
      <w:r w:rsidR="00377415">
        <w:t xml:space="preserve">left and right </w:t>
      </w:r>
      <w:r w:rsidRPr="007E42F0">
        <w:t>rails</w:t>
      </w:r>
      <w:r w:rsidR="00377415">
        <w:t>,</w:t>
      </w:r>
      <w:r>
        <w:t xml:space="preserve"> measured perpendicularly from one rail head across to the next.</w:t>
      </w:r>
    </w:p>
    <w:p w14:paraId="4D67D753" w14:textId="44F35B34" w:rsidR="00D068D5" w:rsidRDefault="00D068D5" w:rsidP="00626998">
      <w:pPr>
        <w:pStyle w:val="BulletTable"/>
        <w:numPr>
          <w:ilvl w:val="0"/>
          <w:numId w:val="0"/>
        </w:numPr>
        <w:ind w:left="432"/>
        <w:jc w:val="both"/>
        <w:rPr>
          <w:rStyle w:val="InLineEmphasisChar"/>
        </w:rPr>
      </w:pPr>
    </w:p>
    <w:p w14:paraId="4334B47F" w14:textId="46FEAD83" w:rsidR="00626998" w:rsidRDefault="00CB1BBE" w:rsidP="00626998">
      <w:pPr>
        <w:pStyle w:val="BulletTable"/>
        <w:numPr>
          <w:ilvl w:val="0"/>
          <w:numId w:val="0"/>
        </w:numPr>
        <w:ind w:left="432"/>
        <w:jc w:val="both"/>
        <w:rPr>
          <w:rStyle w:val="InLineEmphasisChar"/>
        </w:rPr>
      </w:pPr>
      <w:r>
        <w:rPr>
          <w:noProof/>
          <w:lang w:val="en-US"/>
        </w:rPr>
        <mc:AlternateContent>
          <mc:Choice Requires="wpg">
            <w:drawing>
              <wp:anchor distT="0" distB="0" distL="114300" distR="114300" simplePos="0" relativeHeight="251658252" behindDoc="0" locked="0" layoutInCell="1" allowOverlap="1" wp14:anchorId="0936544A" wp14:editId="3BD3A1FD">
                <wp:simplePos x="0" y="0"/>
                <wp:positionH relativeFrom="margin">
                  <wp:posOffset>1393825</wp:posOffset>
                </wp:positionH>
                <wp:positionV relativeFrom="paragraph">
                  <wp:posOffset>17780</wp:posOffset>
                </wp:positionV>
                <wp:extent cx="3614420" cy="1273810"/>
                <wp:effectExtent l="0" t="0" r="5080" b="2540"/>
                <wp:wrapNone/>
                <wp:docPr id="275" name="Group 275"/>
                <wp:cNvGraphicFramePr/>
                <a:graphic xmlns:a="http://schemas.openxmlformats.org/drawingml/2006/main">
                  <a:graphicData uri="http://schemas.microsoft.com/office/word/2010/wordprocessingGroup">
                    <wpg:wgp>
                      <wpg:cNvGrpSpPr/>
                      <wpg:grpSpPr>
                        <a:xfrm flipH="1">
                          <a:off x="0" y="0"/>
                          <a:ext cx="3614420" cy="1273810"/>
                          <a:chOff x="0" y="-33436"/>
                          <a:chExt cx="4416425" cy="1557436"/>
                        </a:xfrm>
                      </wpg:grpSpPr>
                      <wpg:grpSp>
                        <wpg:cNvPr id="274" name="Group 274"/>
                        <wpg:cNvGrpSpPr/>
                        <wpg:grpSpPr>
                          <a:xfrm>
                            <a:off x="0" y="-33436"/>
                            <a:ext cx="4416425" cy="1557436"/>
                            <a:chOff x="0" y="-33436"/>
                            <a:chExt cx="4416425" cy="1557436"/>
                          </a:xfrm>
                        </wpg:grpSpPr>
                        <pic:pic xmlns:pic="http://schemas.openxmlformats.org/drawingml/2006/picture">
                          <pic:nvPicPr>
                            <pic:cNvPr id="266" name="Picture 266"/>
                            <pic:cNvPicPr>
                              <a:picLocks noChangeAspect="1"/>
                            </pic:cNvPicPr>
                          </pic:nvPicPr>
                          <pic:blipFill rotWithShape="1">
                            <a:blip r:embed="rId33" cstate="print">
                              <a:extLst>
                                <a:ext uri="{28A0092B-C50C-407E-A947-70E740481C1C}">
                                  <a14:useLocalDpi xmlns:a14="http://schemas.microsoft.com/office/drawing/2010/main" val="0"/>
                                </a:ext>
                              </a:extLst>
                            </a:blip>
                            <a:srcRect l="2802" t="40049" r="3352" b="1"/>
                            <a:stretch/>
                          </pic:blipFill>
                          <pic:spPr bwMode="auto">
                            <a:xfrm>
                              <a:off x="0" y="0"/>
                              <a:ext cx="4416425" cy="1524000"/>
                            </a:xfrm>
                            <a:prstGeom prst="rect">
                              <a:avLst/>
                            </a:prstGeom>
                            <a:noFill/>
                            <a:ln>
                              <a:noFill/>
                            </a:ln>
                            <a:extLst>
                              <a:ext uri="{53640926-AAD7-44D8-BBD7-CCE9431645EC}">
                                <a14:shadowObscured xmlns:a14="http://schemas.microsoft.com/office/drawing/2010/main"/>
                              </a:ext>
                            </a:extLst>
                          </pic:spPr>
                        </pic:pic>
                        <wps:wsp>
                          <wps:cNvPr id="269" name="Straight Connector 163"/>
                          <wps:cNvCnPr>
                            <a:cxnSpLocks/>
                          </wps:cNvCnPr>
                          <wps:spPr>
                            <a:xfrm flipH="1" flipV="1">
                              <a:off x="550096" y="295246"/>
                              <a:ext cx="1672180" cy="35396"/>
                            </a:xfrm>
                            <a:prstGeom prst="line">
                              <a:avLst/>
                            </a:prstGeom>
                            <a:noFill/>
                            <a:ln w="12700" cap="flat" cmpd="sng" algn="ctr">
                              <a:solidFill>
                                <a:srgbClr val="243C74"/>
                              </a:solidFill>
                              <a:prstDash val="sysDot"/>
                              <a:miter lim="800000"/>
                            </a:ln>
                            <a:effectLst/>
                          </wps:spPr>
                          <wps:bodyPr/>
                        </wps:wsp>
                        <wps:wsp>
                          <wps:cNvPr id="271" name="Straight Connector 163"/>
                          <wps:cNvCnPr>
                            <a:cxnSpLocks/>
                          </wps:cNvCnPr>
                          <wps:spPr>
                            <a:xfrm>
                              <a:off x="538862" y="282912"/>
                              <a:ext cx="1691198" cy="374791"/>
                            </a:xfrm>
                            <a:prstGeom prst="line">
                              <a:avLst/>
                            </a:prstGeom>
                            <a:noFill/>
                            <a:ln w="12700" cap="flat" cmpd="sng" algn="ctr">
                              <a:solidFill>
                                <a:srgbClr val="243C74"/>
                              </a:solidFill>
                              <a:prstDash val="sysDot"/>
                              <a:miter lim="800000"/>
                            </a:ln>
                            <a:effectLst/>
                          </wps:spPr>
                          <wps:bodyPr/>
                        </wps:wsp>
                        <wps:wsp>
                          <wps:cNvPr id="273" name="TextBox 166"/>
                          <wps:cNvSpPr txBox="1"/>
                          <wps:spPr>
                            <a:xfrm>
                              <a:off x="1938937" y="-33436"/>
                              <a:ext cx="599142" cy="294193"/>
                            </a:xfrm>
                            <a:prstGeom prst="rect">
                              <a:avLst/>
                            </a:prstGeom>
                            <a:noFill/>
                          </wps:spPr>
                          <wps:txbx>
                            <w:txbxContent>
                              <w:p w14:paraId="02368EA7" w14:textId="77777777" w:rsidR="008E2826" w:rsidRPr="00487676" w:rsidRDefault="008E2826" w:rsidP="00626998">
                                <w:pPr>
                                  <w:rPr>
                                    <w:sz w:val="28"/>
                                    <w:szCs w:val="28"/>
                                  </w:rPr>
                                </w:pPr>
                                <w:proofErr w:type="gramStart"/>
                                <w:r w:rsidRPr="00487676">
                                  <w:rPr>
                                    <w:rFonts w:ascii="Segoe UI Semibold" w:eastAsia="+mn-ea" w:hAnsi="Segoe UI Semibold" w:cs="+mn-cs"/>
                                    <w:i/>
                                    <w:iCs/>
                                    <w:color w:val="243C74"/>
                                    <w:kern w:val="24"/>
                                  </w:rPr>
                                  <w:t>Cant</w:t>
                                </w:r>
                                <w:proofErr w:type="gramEnd"/>
                              </w:p>
                            </w:txbxContent>
                          </wps:txbx>
                          <wps:bodyPr wrap="square" rtlCol="0">
                            <a:noAutofit/>
                          </wps:bodyPr>
                        </wps:wsp>
                      </wpg:grpSp>
                      <wps:wsp>
                        <wps:cNvPr id="270" name="Straight Connector 164"/>
                        <wps:cNvCnPr>
                          <a:cxnSpLocks/>
                        </wps:cNvCnPr>
                        <wps:spPr>
                          <a:xfrm>
                            <a:off x="2230060" y="330642"/>
                            <a:ext cx="4020" cy="328973"/>
                          </a:xfrm>
                          <a:prstGeom prst="line">
                            <a:avLst/>
                          </a:prstGeom>
                          <a:noFill/>
                          <a:ln w="12700" cap="flat" cmpd="sng" algn="ctr">
                            <a:solidFill>
                              <a:srgbClr val="243C74"/>
                            </a:solidFill>
                            <a:prstDash val="solid"/>
                            <a:miter lim="800000"/>
                            <a:headEnd type="oval"/>
                            <a:tailEnd type="oval"/>
                          </a:ln>
                          <a:effectLst/>
                        </wps:spPr>
                        <wps:bodyPr/>
                      </wps:wsp>
                    </wpg:wgp>
                  </a:graphicData>
                </a:graphic>
                <wp14:sizeRelH relativeFrom="margin">
                  <wp14:pctWidth>0</wp14:pctWidth>
                </wp14:sizeRelH>
                <wp14:sizeRelV relativeFrom="margin">
                  <wp14:pctHeight>0</wp14:pctHeight>
                </wp14:sizeRelV>
              </wp:anchor>
            </w:drawing>
          </mc:Choice>
          <mc:Fallback>
            <w:pict>
              <v:group w14:anchorId="0936544A" id="Group 275" o:spid="_x0000_s1167" style="position:absolute;left:0;text-align:left;margin-left:109.75pt;margin-top:1.4pt;width:284.6pt;height:100.3pt;flip:x;z-index:251658252;mso-position-horizontal-relative:margin;mso-width-relative:margin;mso-height-relative:margin" coordorigin=",-334" coordsize="44164,1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">
                <v:group id="Group 274" o:spid="_x0000_s1168" style="position:absolute;top:-334;width:44164;height:15574" coordorigin=",-334" coordsize="44164,1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Picture 266" o:spid="_x0000_s1169" type="#_x0000_t75" style="position:absolute;width:4416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">
                    <v:imagedata r:id="rId34" o:title="" croptop="26247f" cropbottom="1f" cropleft="1836f" cropright="2197f"/>
                  </v:shape>
                  <v:line id="Straight Connector 163" o:spid="_x0000_s1170" style="position:absolute;flip:x y;visibility:visible;mso-wrap-style:square" from="5500,2952" to="22222,3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" strokecolor="#243c74" strokeweight="1pt">
                    <v:stroke dashstyle="1 1" joinstyle="miter"/>
                    <o:lock v:ext="edit" shapetype="f"/>
                  </v:line>
                  <v:line id="Straight Connector 163" o:spid="_x0000_s1171" style="position:absolute;visibility:visible;mso-wrap-style:square" from="5388,2829" to="22300,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" strokecolor="#243c74" strokeweight="1pt">
                    <v:stroke dashstyle="1 1" joinstyle="miter"/>
                    <o:lock v:ext="edit" shapetype="f"/>
                  </v:line>
                  <v:shape id="TextBox 166" o:spid="_x0000_s1172" type="#_x0000_t202" style="position:absolute;left:19389;top:-334;width:5991;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2368EA7" w14:textId="77777777" w:rsidR="008E2826" w:rsidRPr="00487676" w:rsidRDefault="008E2826" w:rsidP="00626998">
                          <w:pPr>
                            <w:rPr>
                              <w:sz w:val="28"/>
                              <w:szCs w:val="28"/>
                            </w:rPr>
                          </w:pPr>
                          <w:proofErr w:type="gramStart"/>
                          <w:r w:rsidRPr="00487676">
                            <w:rPr>
                              <w:rFonts w:ascii="Segoe UI Semibold" w:eastAsia="+mn-ea" w:hAnsi="Segoe UI Semibold" w:cs="+mn-cs"/>
                              <w:i/>
                              <w:iCs/>
                              <w:color w:val="243C74"/>
                              <w:kern w:val="24"/>
                            </w:rPr>
                            <w:t>Cant</w:t>
                          </w:r>
                          <w:proofErr w:type="gramEnd"/>
                        </w:p>
                      </w:txbxContent>
                    </v:textbox>
                  </v:shape>
                </v:group>
                <v:line id="Straight Connector 164" o:spid="_x0000_s1173" style="position:absolute;visibility:visible;mso-wrap-style:square" from="22300,3306" to="22340,6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" strokecolor="#243c74" strokeweight="1pt">
                  <v:stroke startarrow="oval" endarrow="oval" joinstyle="miter"/>
                  <o:lock v:ext="edit" shapetype="f"/>
                </v:line>
                <w10:wrap anchorx="margin"/>
              </v:group>
            </w:pict>
          </mc:Fallback>
        </mc:AlternateContent>
      </w:r>
    </w:p>
    <w:p w14:paraId="3CA35FCA" w14:textId="0F84FBEC" w:rsidR="00626998" w:rsidRDefault="00626998" w:rsidP="00626998">
      <w:pPr>
        <w:pStyle w:val="BulletTable"/>
        <w:numPr>
          <w:ilvl w:val="0"/>
          <w:numId w:val="0"/>
        </w:numPr>
        <w:ind w:left="432"/>
        <w:jc w:val="both"/>
        <w:rPr>
          <w:rStyle w:val="InLineEmphasisChar"/>
        </w:rPr>
      </w:pPr>
    </w:p>
    <w:p w14:paraId="78161528" w14:textId="6053F728" w:rsidR="00626998" w:rsidRDefault="00626998" w:rsidP="00626998">
      <w:pPr>
        <w:pStyle w:val="BulletTable"/>
        <w:numPr>
          <w:ilvl w:val="0"/>
          <w:numId w:val="0"/>
        </w:numPr>
        <w:ind w:left="432"/>
        <w:jc w:val="both"/>
      </w:pPr>
    </w:p>
    <w:p w14:paraId="103D995E" w14:textId="6124062E" w:rsidR="00626998" w:rsidRDefault="00626998" w:rsidP="00626998">
      <w:pPr>
        <w:pStyle w:val="BulletTable"/>
        <w:numPr>
          <w:ilvl w:val="0"/>
          <w:numId w:val="0"/>
        </w:numPr>
        <w:ind w:left="432"/>
        <w:jc w:val="both"/>
      </w:pPr>
    </w:p>
    <w:p w14:paraId="2883D105" w14:textId="77777777" w:rsidR="003A761E" w:rsidRDefault="003A761E" w:rsidP="003A761E">
      <w:pPr>
        <w:pStyle w:val="BulletTable"/>
        <w:numPr>
          <w:ilvl w:val="0"/>
          <w:numId w:val="0"/>
        </w:numPr>
        <w:jc w:val="both"/>
      </w:pPr>
    </w:p>
    <w:p w14:paraId="6734EDB5" w14:textId="44AD942E" w:rsidR="007E42F0" w:rsidRDefault="007E42F0" w:rsidP="00D068D5">
      <w:pPr>
        <w:pStyle w:val="ListParagraph"/>
      </w:pPr>
      <w:r w:rsidRPr="007E42F0">
        <w:rPr>
          <w:rStyle w:val="InLineEmphasisChar"/>
        </w:rPr>
        <w:t xml:space="preserve">Track </w:t>
      </w:r>
      <w:r w:rsidR="009F6BC9">
        <w:rPr>
          <w:rStyle w:val="InLineEmphasisChar"/>
        </w:rPr>
        <w:t>T</w:t>
      </w:r>
      <w:r w:rsidRPr="007E42F0">
        <w:rPr>
          <w:rStyle w:val="InLineEmphasisChar"/>
        </w:rPr>
        <w:t>wist:</w:t>
      </w:r>
      <w:r w:rsidRPr="007E42F0">
        <w:t xml:space="preserve"> the difference </w:t>
      </w:r>
      <w:r>
        <w:t>in</w:t>
      </w:r>
      <w:r w:rsidRPr="007E42F0">
        <w:t xml:space="preserve"> the track </w:t>
      </w:r>
      <w:proofErr w:type="gramStart"/>
      <w:r w:rsidRPr="007E42F0">
        <w:t>cant</w:t>
      </w:r>
      <w:proofErr w:type="gramEnd"/>
      <w:r w:rsidRPr="007E42F0">
        <w:t xml:space="preserve"> between one point of measurement and </w:t>
      </w:r>
      <w:r w:rsidR="00377415">
        <w:t xml:space="preserve">the next </w:t>
      </w:r>
      <w:r w:rsidRPr="007E42F0">
        <w:t xml:space="preserve">along the </w:t>
      </w:r>
      <w:r>
        <w:t xml:space="preserve">length of the </w:t>
      </w:r>
      <w:r w:rsidRPr="007E42F0">
        <w:t xml:space="preserve">track. The distance between the </w:t>
      </w:r>
      <w:r>
        <w:t xml:space="preserve">first and second track </w:t>
      </w:r>
      <w:proofErr w:type="gramStart"/>
      <w:r>
        <w:t>cant</w:t>
      </w:r>
      <w:proofErr w:type="gramEnd"/>
      <w:r>
        <w:t xml:space="preserve"> values</w:t>
      </w:r>
      <w:r w:rsidRPr="007E42F0">
        <w:t xml:space="preserve"> is fixed during the measurement and is called the base of the twist.</w:t>
      </w:r>
      <w:r>
        <w:t xml:space="preserve"> This parameter is also often described as the rate </w:t>
      </w:r>
      <w:r w:rsidR="007F7B65">
        <w:t>of</w:t>
      </w:r>
      <w:r>
        <w:t xml:space="preserve"> change </w:t>
      </w:r>
      <w:r w:rsidR="007F7B65">
        <w:t>in</w:t>
      </w:r>
      <w:r>
        <w:t xml:space="preserve"> track </w:t>
      </w:r>
      <w:proofErr w:type="gramStart"/>
      <w:r>
        <w:t>cant</w:t>
      </w:r>
      <w:proofErr w:type="gramEnd"/>
      <w:r>
        <w:t>.</w:t>
      </w:r>
    </w:p>
    <w:p w14:paraId="21836FB6" w14:textId="521A926F" w:rsidR="005F7FDD" w:rsidRDefault="00D068D5" w:rsidP="005F7FDD">
      <w:pPr>
        <w:pStyle w:val="BulletTable"/>
        <w:numPr>
          <w:ilvl w:val="0"/>
          <w:numId w:val="0"/>
        </w:numPr>
        <w:ind w:left="432" w:hanging="432"/>
        <w:jc w:val="both"/>
      </w:pPr>
      <w:r>
        <w:rPr>
          <w:noProof/>
          <w:lang w:val="en-US"/>
        </w:rPr>
        <mc:AlternateContent>
          <mc:Choice Requires="wpg">
            <w:drawing>
              <wp:anchor distT="0" distB="0" distL="114300" distR="114300" simplePos="0" relativeHeight="251658253" behindDoc="0" locked="0" layoutInCell="1" allowOverlap="1" wp14:anchorId="54149131" wp14:editId="2A496398">
                <wp:simplePos x="0" y="0"/>
                <wp:positionH relativeFrom="margin">
                  <wp:posOffset>1023591</wp:posOffset>
                </wp:positionH>
                <wp:positionV relativeFrom="paragraph">
                  <wp:posOffset>115570</wp:posOffset>
                </wp:positionV>
                <wp:extent cx="4497572" cy="1989507"/>
                <wp:effectExtent l="0" t="0" r="17780" b="0"/>
                <wp:wrapNone/>
                <wp:docPr id="250" name="Group 250"/>
                <wp:cNvGraphicFramePr/>
                <a:graphic xmlns:a="http://schemas.openxmlformats.org/drawingml/2006/main">
                  <a:graphicData uri="http://schemas.microsoft.com/office/word/2010/wordprocessingGroup">
                    <wpg:wgp>
                      <wpg:cNvGrpSpPr/>
                      <wpg:grpSpPr>
                        <a:xfrm>
                          <a:off x="0" y="0"/>
                          <a:ext cx="4497572" cy="1989507"/>
                          <a:chOff x="0" y="255163"/>
                          <a:chExt cx="4272280" cy="1891262"/>
                        </a:xfrm>
                      </wpg:grpSpPr>
                      <wpg:grpSp>
                        <wpg:cNvPr id="249" name="Group 249"/>
                        <wpg:cNvGrpSpPr/>
                        <wpg:grpSpPr>
                          <a:xfrm>
                            <a:off x="45715" y="255163"/>
                            <a:ext cx="4037368" cy="1891262"/>
                            <a:chOff x="-5" y="255163"/>
                            <a:chExt cx="4037368" cy="1891262"/>
                          </a:xfrm>
                        </wpg:grpSpPr>
                        <wpg:grpSp>
                          <wpg:cNvPr id="245" name="Group 245"/>
                          <wpg:cNvGrpSpPr/>
                          <wpg:grpSpPr>
                            <a:xfrm>
                              <a:off x="-5" y="255163"/>
                              <a:ext cx="4037368" cy="1891262"/>
                              <a:chOff x="-5" y="238377"/>
                              <a:chExt cx="3772690" cy="1766849"/>
                            </a:xfrm>
                          </wpg:grpSpPr>
                          <wpg:grpSp>
                            <wpg:cNvPr id="244" name="Group 244"/>
                            <wpg:cNvGrpSpPr/>
                            <wpg:grpSpPr>
                              <a:xfrm>
                                <a:off x="-5" y="238377"/>
                                <a:ext cx="3772690" cy="1766849"/>
                                <a:chOff x="-5" y="238377"/>
                                <a:chExt cx="3772690" cy="1766849"/>
                              </a:xfrm>
                            </wpg:grpSpPr>
                            <pic:pic xmlns:pic="http://schemas.openxmlformats.org/drawingml/2006/picture">
                              <pic:nvPicPr>
                                <pic:cNvPr id="8" name="Picture 8" descr="A picture containing sitting&#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l="4919" t="32286" r="49953" b="30740"/>
                                <a:stretch/>
                              </pic:blipFill>
                              <pic:spPr bwMode="auto">
                                <a:xfrm>
                                  <a:off x="-5" y="238377"/>
                                  <a:ext cx="3772690" cy="1766849"/>
                                </a:xfrm>
                                <a:prstGeom prst="rect">
                                  <a:avLst/>
                                </a:prstGeom>
                                <a:ln>
                                  <a:noFill/>
                                </a:ln>
                                <a:extLst>
                                  <a:ext uri="{53640926-AAD7-44D8-BBD7-CCE9431645EC}">
                                    <a14:shadowObscured xmlns:a14="http://schemas.microsoft.com/office/drawing/2010/main"/>
                                  </a:ext>
                                </a:extLst>
                              </pic:spPr>
                            </pic:pic>
                            <wpg:grpSp>
                              <wpg:cNvPr id="243" name="Group 243"/>
                              <wpg:cNvGrpSpPr/>
                              <wpg:grpSpPr>
                                <a:xfrm>
                                  <a:off x="935006" y="672277"/>
                                  <a:ext cx="1637763" cy="563075"/>
                                  <a:chOff x="0" y="0"/>
                                  <a:chExt cx="1637763" cy="563075"/>
                                </a:xfrm>
                              </wpg:grpSpPr>
                              <wps:wsp>
                                <wps:cNvPr id="225" name="Straight Connector 163"/>
                                <wps:cNvCnPr>
                                  <a:cxnSpLocks/>
                                </wps:cNvCnPr>
                                <wps:spPr>
                                  <a:xfrm flipV="1">
                                    <a:off x="1434707" y="36061"/>
                                    <a:ext cx="202493" cy="447791"/>
                                  </a:xfrm>
                                  <a:prstGeom prst="line">
                                    <a:avLst/>
                                  </a:prstGeom>
                                  <a:noFill/>
                                  <a:ln w="12700" cap="flat" cmpd="sng" algn="ctr">
                                    <a:solidFill>
                                      <a:schemeClr val="bg1">
                                        <a:lumMod val="65000"/>
                                      </a:schemeClr>
                                    </a:solidFill>
                                    <a:prstDash val="sysDot"/>
                                    <a:miter lim="800000"/>
                                  </a:ln>
                                  <a:effectLst/>
                                </wps:spPr>
                                <wps:bodyPr/>
                              </wps:wsp>
                              <wps:wsp>
                                <wps:cNvPr id="241" name="Straight Connector 163"/>
                                <wps:cNvCnPr>
                                  <a:cxnSpLocks/>
                                </wps:cNvCnPr>
                                <wps:spPr>
                                  <a:xfrm flipV="1">
                                    <a:off x="1434707" y="38637"/>
                                    <a:ext cx="203056" cy="524438"/>
                                  </a:xfrm>
                                  <a:prstGeom prst="line">
                                    <a:avLst/>
                                  </a:prstGeom>
                                  <a:noFill/>
                                  <a:ln w="12700" cap="flat" cmpd="sng" algn="ctr">
                                    <a:solidFill>
                                      <a:schemeClr val="bg1">
                                        <a:lumMod val="65000"/>
                                      </a:schemeClr>
                                    </a:solidFill>
                                    <a:prstDash val="sysDot"/>
                                    <a:miter lim="800000"/>
                                  </a:ln>
                                  <a:effectLst/>
                                </wps:spPr>
                                <wps:bodyPr/>
                              </wps:wsp>
                              <wps:wsp>
                                <wps:cNvPr id="9" name="Straight Connector 163"/>
                                <wps:cNvCnPr>
                                  <a:cxnSpLocks/>
                                </wps:cNvCnPr>
                                <wps:spPr>
                                  <a:xfrm flipV="1">
                                    <a:off x="0" y="5151"/>
                                    <a:ext cx="277459" cy="324548"/>
                                  </a:xfrm>
                                  <a:prstGeom prst="line">
                                    <a:avLst/>
                                  </a:prstGeom>
                                  <a:noFill/>
                                  <a:ln w="12700" cap="flat" cmpd="sng" algn="ctr">
                                    <a:solidFill>
                                      <a:schemeClr val="bg1">
                                        <a:lumMod val="65000"/>
                                      </a:schemeClr>
                                    </a:solidFill>
                                    <a:prstDash val="sysDot"/>
                                    <a:miter lim="800000"/>
                                  </a:ln>
                                  <a:effectLst/>
                                </wps:spPr>
                                <wps:bodyPr/>
                              </wps:wsp>
                              <wps:wsp>
                                <wps:cNvPr id="10" name="Straight Connector 163"/>
                                <wps:cNvCnPr>
                                  <a:cxnSpLocks/>
                                </wps:cNvCnPr>
                                <wps:spPr>
                                  <a:xfrm flipH="1" flipV="1">
                                    <a:off x="0" y="329699"/>
                                    <a:ext cx="10124" cy="177094"/>
                                  </a:xfrm>
                                  <a:prstGeom prst="line">
                                    <a:avLst/>
                                  </a:prstGeom>
                                  <a:noFill/>
                                  <a:ln w="12700" cap="flat" cmpd="sng" algn="ctr">
                                    <a:solidFill>
                                      <a:schemeClr val="bg1">
                                        <a:lumMod val="65000"/>
                                      </a:schemeClr>
                                    </a:solidFill>
                                    <a:prstDash val="solid"/>
                                    <a:miter lim="800000"/>
                                  </a:ln>
                                  <a:effectLst/>
                                </wps:spPr>
                                <wps:bodyPr/>
                              </wps:wsp>
                              <wps:wsp>
                                <wps:cNvPr id="11" name="TextBox 166"/>
                                <wps:cNvSpPr txBox="1"/>
                                <wps:spPr>
                                  <a:xfrm flipH="1">
                                    <a:off x="551840" y="93374"/>
                                    <a:ext cx="480516" cy="263575"/>
                                  </a:xfrm>
                                  <a:prstGeom prst="rect">
                                    <a:avLst/>
                                  </a:prstGeom>
                                  <a:noFill/>
                                </wps:spPr>
                                <wps:txbx>
                                  <w:txbxContent>
                                    <w:p w14:paraId="4ABCE1B2" w14:textId="77777777" w:rsidR="008E2826" w:rsidRPr="00487676" w:rsidRDefault="008E2826" w:rsidP="003A761E">
                                      <w:pPr>
                                        <w:rPr>
                                          <w:sz w:val="28"/>
                                          <w:szCs w:val="28"/>
                                        </w:rPr>
                                      </w:pPr>
                                      <w:r>
                                        <w:rPr>
                                          <w:rFonts w:ascii="Segoe UI Semibold" w:eastAsia="+mn-ea" w:hAnsi="Segoe UI Semibold" w:cs="+mn-cs"/>
                                          <w:i/>
                                          <w:iCs/>
                                          <w:color w:val="243C74"/>
                                          <w:kern w:val="24"/>
                                        </w:rPr>
                                        <w:t>Twist</w:t>
                                      </w:r>
                                    </w:p>
                                  </w:txbxContent>
                                </wps:txbx>
                                <wps:bodyPr wrap="square" rtlCol="0">
                                  <a:noAutofit/>
                                </wps:bodyPr>
                              </wps:wsp>
                              <wps:wsp>
                                <wps:cNvPr id="29" name="Straight Connector 164"/>
                                <wps:cNvCnPr>
                                  <a:cxnSpLocks/>
                                </wps:cNvCnPr>
                                <wps:spPr>
                                  <a:xfrm>
                                    <a:off x="746724" y="337883"/>
                                    <a:ext cx="0" cy="129844"/>
                                  </a:xfrm>
                                  <a:prstGeom prst="line">
                                    <a:avLst/>
                                  </a:prstGeom>
                                  <a:noFill/>
                                  <a:ln w="12700" cap="flat" cmpd="sng" algn="ctr">
                                    <a:solidFill>
                                      <a:srgbClr val="243C74"/>
                                    </a:solidFill>
                                    <a:prstDash val="solid"/>
                                    <a:miter lim="800000"/>
                                    <a:headEnd type="oval"/>
                                    <a:tailEnd type="oval"/>
                                  </a:ln>
                                  <a:effectLst/>
                                </wps:spPr>
                                <wps:bodyPr/>
                              </wps:wsp>
                              <wps:wsp>
                                <wps:cNvPr id="224" name="Straight Connector 163"/>
                                <wps:cNvCnPr>
                                  <a:cxnSpLocks/>
                                </wps:cNvCnPr>
                                <wps:spPr>
                                  <a:xfrm flipV="1">
                                    <a:off x="12879" y="0"/>
                                    <a:ext cx="268972" cy="512579"/>
                                  </a:xfrm>
                                  <a:prstGeom prst="line">
                                    <a:avLst/>
                                  </a:prstGeom>
                                  <a:noFill/>
                                  <a:ln w="12700" cap="flat" cmpd="sng" algn="ctr">
                                    <a:solidFill>
                                      <a:schemeClr val="bg1">
                                        <a:lumMod val="65000"/>
                                      </a:schemeClr>
                                    </a:solidFill>
                                    <a:prstDash val="sysDot"/>
                                    <a:miter lim="800000"/>
                                  </a:ln>
                                  <a:effectLst/>
                                </wps:spPr>
                                <wps:bodyPr/>
                              </wps:wsp>
                              <wps:wsp>
                                <wps:cNvPr id="228" name="Straight Connector 163"/>
                                <wps:cNvCnPr>
                                  <a:cxnSpLocks/>
                                </wps:cNvCnPr>
                                <wps:spPr>
                                  <a:xfrm flipH="1" flipV="1">
                                    <a:off x="0" y="324546"/>
                                    <a:ext cx="740758" cy="19584"/>
                                  </a:xfrm>
                                  <a:prstGeom prst="line">
                                    <a:avLst/>
                                  </a:prstGeom>
                                  <a:noFill/>
                                  <a:ln w="6350" cap="flat" cmpd="sng" algn="ctr">
                                    <a:solidFill>
                                      <a:srgbClr val="243C74"/>
                                    </a:solidFill>
                                    <a:prstDash val="solid"/>
                                    <a:miter lim="800000"/>
                                  </a:ln>
                                  <a:effectLst/>
                                </wps:spPr>
                                <wps:bodyPr/>
                              </wps:wsp>
                            </wpg:grpSp>
                          </wpg:grpSp>
                          <wps:wsp>
                            <wps:cNvPr id="226" name="Straight Connector 163"/>
                            <wps:cNvCnPr>
                              <a:cxnSpLocks/>
                            </wps:cNvCnPr>
                            <wps:spPr>
                              <a:xfrm flipH="1" flipV="1">
                                <a:off x="2369713" y="1156523"/>
                                <a:ext cx="527" cy="79303"/>
                              </a:xfrm>
                              <a:prstGeom prst="line">
                                <a:avLst/>
                              </a:prstGeom>
                              <a:noFill/>
                              <a:ln w="12700" cap="flat" cmpd="sng" algn="ctr">
                                <a:solidFill>
                                  <a:schemeClr val="bg1">
                                    <a:lumMod val="65000"/>
                                  </a:schemeClr>
                                </a:solidFill>
                                <a:prstDash val="solid"/>
                                <a:miter lim="800000"/>
                              </a:ln>
                              <a:effectLst/>
                            </wps:spPr>
                            <wps:bodyPr/>
                          </wps:wsp>
                        </wpg:grpSp>
                        <wps:wsp>
                          <wps:cNvPr id="229" name="Straight Connector 163"/>
                          <wps:cNvCnPr>
                            <a:cxnSpLocks/>
                          </wps:cNvCnPr>
                          <wps:spPr>
                            <a:xfrm flipH="1" flipV="1">
                              <a:off x="1011437" y="1190796"/>
                              <a:ext cx="1522053" cy="41737"/>
                            </a:xfrm>
                            <a:prstGeom prst="line">
                              <a:avLst/>
                            </a:prstGeom>
                            <a:noFill/>
                            <a:ln w="6350" cap="flat" cmpd="sng" algn="ctr">
                              <a:solidFill>
                                <a:srgbClr val="243C74"/>
                              </a:solidFill>
                              <a:prstDash val="solid"/>
                              <a:miter lim="800000"/>
                            </a:ln>
                            <a:effectLst/>
                          </wps:spPr>
                          <wps:bodyPr/>
                        </wps:wsp>
                      </wpg:grpSp>
                      <wps:wsp>
                        <wps:cNvPr id="246" name="Isosceles Triangle 246"/>
                        <wps:cNvSpPr/>
                        <wps:spPr>
                          <a:xfrm>
                            <a:off x="0" y="601980"/>
                            <a:ext cx="241300" cy="939800"/>
                          </a:xfrm>
                          <a:custGeom>
                            <a:avLst/>
                            <a:gdLst>
                              <a:gd name="connsiteX0" fmla="*/ 0 w 215900"/>
                              <a:gd name="connsiteY0" fmla="*/ 1022350 h 1022350"/>
                              <a:gd name="connsiteX1" fmla="*/ 107950 w 215900"/>
                              <a:gd name="connsiteY1" fmla="*/ 0 h 1022350"/>
                              <a:gd name="connsiteX2" fmla="*/ 215900 w 215900"/>
                              <a:gd name="connsiteY2" fmla="*/ 1022350 h 1022350"/>
                              <a:gd name="connsiteX3" fmla="*/ 0 w 215900"/>
                              <a:gd name="connsiteY3" fmla="*/ 1022350 h 1022350"/>
                              <a:gd name="connsiteX0" fmla="*/ 0 w 203200"/>
                              <a:gd name="connsiteY0" fmla="*/ 1022350 h 1365250"/>
                              <a:gd name="connsiteX1" fmla="*/ 107950 w 203200"/>
                              <a:gd name="connsiteY1" fmla="*/ 0 h 1365250"/>
                              <a:gd name="connsiteX2" fmla="*/ 203200 w 203200"/>
                              <a:gd name="connsiteY2" fmla="*/ 1365250 h 1365250"/>
                              <a:gd name="connsiteX3" fmla="*/ 0 w 203200"/>
                              <a:gd name="connsiteY3" fmla="*/ 1022350 h 1365250"/>
                              <a:gd name="connsiteX0" fmla="*/ 0 w 584200"/>
                              <a:gd name="connsiteY0" fmla="*/ 958850 h 1301750"/>
                              <a:gd name="connsiteX1" fmla="*/ 584200 w 584200"/>
                              <a:gd name="connsiteY1" fmla="*/ 0 h 1301750"/>
                              <a:gd name="connsiteX2" fmla="*/ 203200 w 584200"/>
                              <a:gd name="connsiteY2" fmla="*/ 1301750 h 1301750"/>
                              <a:gd name="connsiteX3" fmla="*/ 0 w 584200"/>
                              <a:gd name="connsiteY3" fmla="*/ 958850 h 1301750"/>
                              <a:gd name="connsiteX0" fmla="*/ 0 w 584200"/>
                              <a:gd name="connsiteY0" fmla="*/ 958850 h 1282700"/>
                              <a:gd name="connsiteX1" fmla="*/ 584200 w 584200"/>
                              <a:gd name="connsiteY1" fmla="*/ 0 h 1282700"/>
                              <a:gd name="connsiteX2" fmla="*/ 107950 w 584200"/>
                              <a:gd name="connsiteY2" fmla="*/ 1282700 h 1282700"/>
                              <a:gd name="connsiteX3" fmla="*/ 0 w 584200"/>
                              <a:gd name="connsiteY3" fmla="*/ 958850 h 1282700"/>
                              <a:gd name="connsiteX0" fmla="*/ 0 w 488950"/>
                              <a:gd name="connsiteY0" fmla="*/ 107950 h 1282700"/>
                              <a:gd name="connsiteX1" fmla="*/ 488950 w 488950"/>
                              <a:gd name="connsiteY1" fmla="*/ 0 h 1282700"/>
                              <a:gd name="connsiteX2" fmla="*/ 12700 w 488950"/>
                              <a:gd name="connsiteY2" fmla="*/ 1282700 h 1282700"/>
                              <a:gd name="connsiteX3" fmla="*/ 0 w 488950"/>
                              <a:gd name="connsiteY3" fmla="*/ 107950 h 1282700"/>
                              <a:gd name="connsiteX0" fmla="*/ 0 w 488950"/>
                              <a:gd name="connsiteY0" fmla="*/ 107950 h 1320800"/>
                              <a:gd name="connsiteX1" fmla="*/ 488950 w 488950"/>
                              <a:gd name="connsiteY1" fmla="*/ 0 h 1320800"/>
                              <a:gd name="connsiteX2" fmla="*/ 69850 w 488950"/>
                              <a:gd name="connsiteY2" fmla="*/ 1320800 h 1320800"/>
                              <a:gd name="connsiteX3" fmla="*/ 0 w 488950"/>
                              <a:gd name="connsiteY3" fmla="*/ 107950 h 1320800"/>
                              <a:gd name="connsiteX0" fmla="*/ 0 w 292100"/>
                              <a:gd name="connsiteY0" fmla="*/ 0 h 1212850"/>
                              <a:gd name="connsiteX1" fmla="*/ 292100 w 292100"/>
                              <a:gd name="connsiteY1" fmla="*/ 127000 h 1212850"/>
                              <a:gd name="connsiteX2" fmla="*/ 69850 w 292100"/>
                              <a:gd name="connsiteY2" fmla="*/ 1212850 h 1212850"/>
                              <a:gd name="connsiteX3" fmla="*/ 0 w 292100"/>
                              <a:gd name="connsiteY3" fmla="*/ 0 h 1212850"/>
                              <a:gd name="connsiteX0" fmla="*/ 0 w 717550"/>
                              <a:gd name="connsiteY0" fmla="*/ 609600 h 1085850"/>
                              <a:gd name="connsiteX1" fmla="*/ 717550 w 717550"/>
                              <a:gd name="connsiteY1" fmla="*/ 0 h 1085850"/>
                              <a:gd name="connsiteX2" fmla="*/ 495300 w 717550"/>
                              <a:gd name="connsiteY2" fmla="*/ 1085850 h 1085850"/>
                              <a:gd name="connsiteX3" fmla="*/ 0 w 717550"/>
                              <a:gd name="connsiteY3" fmla="*/ 609600 h 1085850"/>
                              <a:gd name="connsiteX0" fmla="*/ 0 w 412750"/>
                              <a:gd name="connsiteY0" fmla="*/ 107950 h 1085850"/>
                              <a:gd name="connsiteX1" fmla="*/ 412750 w 412750"/>
                              <a:gd name="connsiteY1" fmla="*/ 0 h 1085850"/>
                              <a:gd name="connsiteX2" fmla="*/ 190500 w 412750"/>
                              <a:gd name="connsiteY2" fmla="*/ 1085850 h 1085850"/>
                              <a:gd name="connsiteX3" fmla="*/ 0 w 412750"/>
                              <a:gd name="connsiteY3" fmla="*/ 107950 h 1085850"/>
                              <a:gd name="connsiteX0" fmla="*/ 0 w 412750"/>
                              <a:gd name="connsiteY0" fmla="*/ 107950 h 1085850"/>
                              <a:gd name="connsiteX1" fmla="*/ 412750 w 412750"/>
                              <a:gd name="connsiteY1" fmla="*/ 0 h 1085850"/>
                              <a:gd name="connsiteX2" fmla="*/ 190500 w 412750"/>
                              <a:gd name="connsiteY2" fmla="*/ 1085850 h 1085850"/>
                              <a:gd name="connsiteX3" fmla="*/ 107950 w 412750"/>
                              <a:gd name="connsiteY3" fmla="*/ 628650 h 1085850"/>
                              <a:gd name="connsiteX4" fmla="*/ 0 w 412750"/>
                              <a:gd name="connsiteY4" fmla="*/ 107950 h 1085850"/>
                              <a:gd name="connsiteX0" fmla="*/ 0 w 412750"/>
                              <a:gd name="connsiteY0" fmla="*/ 107950 h 1085850"/>
                              <a:gd name="connsiteX1" fmla="*/ 412750 w 412750"/>
                              <a:gd name="connsiteY1" fmla="*/ 0 h 1085850"/>
                              <a:gd name="connsiteX2" fmla="*/ 190500 w 412750"/>
                              <a:gd name="connsiteY2" fmla="*/ 1085850 h 1085850"/>
                              <a:gd name="connsiteX3" fmla="*/ 107950 w 412750"/>
                              <a:gd name="connsiteY3" fmla="*/ 628650 h 1085850"/>
                              <a:gd name="connsiteX4" fmla="*/ 0 w 412750"/>
                              <a:gd name="connsiteY4" fmla="*/ 107950 h 1085850"/>
                              <a:gd name="connsiteX0" fmla="*/ 0 w 412750"/>
                              <a:gd name="connsiteY0" fmla="*/ 107950 h 1085850"/>
                              <a:gd name="connsiteX1" fmla="*/ 412750 w 412750"/>
                              <a:gd name="connsiteY1" fmla="*/ 0 h 1085850"/>
                              <a:gd name="connsiteX2" fmla="*/ 190500 w 412750"/>
                              <a:gd name="connsiteY2" fmla="*/ 1085850 h 1085850"/>
                              <a:gd name="connsiteX3" fmla="*/ 76200 w 412750"/>
                              <a:gd name="connsiteY3" fmla="*/ 1003300 h 1085850"/>
                              <a:gd name="connsiteX4" fmla="*/ 0 w 412750"/>
                              <a:gd name="connsiteY4" fmla="*/ 107950 h 1085850"/>
                              <a:gd name="connsiteX0" fmla="*/ 50800 w 336550"/>
                              <a:gd name="connsiteY0" fmla="*/ 50800 h 1085850"/>
                              <a:gd name="connsiteX1" fmla="*/ 336550 w 336550"/>
                              <a:gd name="connsiteY1" fmla="*/ 0 h 1085850"/>
                              <a:gd name="connsiteX2" fmla="*/ 114300 w 336550"/>
                              <a:gd name="connsiteY2" fmla="*/ 1085850 h 1085850"/>
                              <a:gd name="connsiteX3" fmla="*/ 0 w 336550"/>
                              <a:gd name="connsiteY3" fmla="*/ 1003300 h 1085850"/>
                              <a:gd name="connsiteX4" fmla="*/ 50800 w 336550"/>
                              <a:gd name="connsiteY4" fmla="*/ 50800 h 1085850"/>
                              <a:gd name="connsiteX0" fmla="*/ 50800 w 273050"/>
                              <a:gd name="connsiteY0" fmla="*/ 0 h 1035050"/>
                              <a:gd name="connsiteX1" fmla="*/ 273050 w 273050"/>
                              <a:gd name="connsiteY1" fmla="*/ 50800 h 1035050"/>
                              <a:gd name="connsiteX2" fmla="*/ 114300 w 273050"/>
                              <a:gd name="connsiteY2" fmla="*/ 1035050 h 1035050"/>
                              <a:gd name="connsiteX3" fmla="*/ 0 w 273050"/>
                              <a:gd name="connsiteY3" fmla="*/ 952500 h 1035050"/>
                              <a:gd name="connsiteX4" fmla="*/ 50800 w 273050"/>
                              <a:gd name="connsiteY4" fmla="*/ 0 h 1035050"/>
                              <a:gd name="connsiteX0" fmla="*/ 50800 w 273050"/>
                              <a:gd name="connsiteY0" fmla="*/ 69850 h 984250"/>
                              <a:gd name="connsiteX1" fmla="*/ 273050 w 273050"/>
                              <a:gd name="connsiteY1" fmla="*/ 0 h 984250"/>
                              <a:gd name="connsiteX2" fmla="*/ 114300 w 273050"/>
                              <a:gd name="connsiteY2" fmla="*/ 984250 h 984250"/>
                              <a:gd name="connsiteX3" fmla="*/ 0 w 273050"/>
                              <a:gd name="connsiteY3" fmla="*/ 901700 h 984250"/>
                              <a:gd name="connsiteX4" fmla="*/ 50800 w 273050"/>
                              <a:gd name="connsiteY4" fmla="*/ 69850 h 984250"/>
                              <a:gd name="connsiteX0" fmla="*/ 50800 w 241300"/>
                              <a:gd name="connsiteY0" fmla="*/ 25400 h 939800"/>
                              <a:gd name="connsiteX1" fmla="*/ 241300 w 241300"/>
                              <a:gd name="connsiteY1" fmla="*/ 0 h 939800"/>
                              <a:gd name="connsiteX2" fmla="*/ 114300 w 241300"/>
                              <a:gd name="connsiteY2" fmla="*/ 939800 h 939800"/>
                              <a:gd name="connsiteX3" fmla="*/ 0 w 241300"/>
                              <a:gd name="connsiteY3" fmla="*/ 857250 h 939800"/>
                              <a:gd name="connsiteX4" fmla="*/ 50800 w 241300"/>
                              <a:gd name="connsiteY4" fmla="*/ 25400 h 939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1300" h="939800">
                                <a:moveTo>
                                  <a:pt x="50800" y="25400"/>
                                </a:moveTo>
                                <a:lnTo>
                                  <a:pt x="241300" y="0"/>
                                </a:lnTo>
                                <a:lnTo>
                                  <a:pt x="114300" y="939800"/>
                                </a:lnTo>
                                <a:cubicBezTo>
                                  <a:pt x="86783" y="787400"/>
                                  <a:pt x="33867" y="1028700"/>
                                  <a:pt x="0" y="857250"/>
                                </a:cubicBezTo>
                                <a:lnTo>
                                  <a:pt x="50800" y="25400"/>
                                </a:ln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Isosceles Triangle 246"/>
                        <wps:cNvSpPr/>
                        <wps:spPr>
                          <a:xfrm>
                            <a:off x="3954780" y="720090"/>
                            <a:ext cx="317500" cy="988060"/>
                          </a:xfrm>
                          <a:custGeom>
                            <a:avLst/>
                            <a:gdLst>
                              <a:gd name="connsiteX0" fmla="*/ 0 w 215900"/>
                              <a:gd name="connsiteY0" fmla="*/ 1022350 h 1022350"/>
                              <a:gd name="connsiteX1" fmla="*/ 107950 w 215900"/>
                              <a:gd name="connsiteY1" fmla="*/ 0 h 1022350"/>
                              <a:gd name="connsiteX2" fmla="*/ 215900 w 215900"/>
                              <a:gd name="connsiteY2" fmla="*/ 1022350 h 1022350"/>
                              <a:gd name="connsiteX3" fmla="*/ 0 w 215900"/>
                              <a:gd name="connsiteY3" fmla="*/ 1022350 h 1022350"/>
                              <a:gd name="connsiteX0" fmla="*/ 0 w 203200"/>
                              <a:gd name="connsiteY0" fmla="*/ 1022350 h 1365250"/>
                              <a:gd name="connsiteX1" fmla="*/ 107950 w 203200"/>
                              <a:gd name="connsiteY1" fmla="*/ 0 h 1365250"/>
                              <a:gd name="connsiteX2" fmla="*/ 203200 w 203200"/>
                              <a:gd name="connsiteY2" fmla="*/ 1365250 h 1365250"/>
                              <a:gd name="connsiteX3" fmla="*/ 0 w 203200"/>
                              <a:gd name="connsiteY3" fmla="*/ 1022350 h 1365250"/>
                              <a:gd name="connsiteX0" fmla="*/ 0 w 584200"/>
                              <a:gd name="connsiteY0" fmla="*/ 958850 h 1301750"/>
                              <a:gd name="connsiteX1" fmla="*/ 584200 w 584200"/>
                              <a:gd name="connsiteY1" fmla="*/ 0 h 1301750"/>
                              <a:gd name="connsiteX2" fmla="*/ 203200 w 584200"/>
                              <a:gd name="connsiteY2" fmla="*/ 1301750 h 1301750"/>
                              <a:gd name="connsiteX3" fmla="*/ 0 w 584200"/>
                              <a:gd name="connsiteY3" fmla="*/ 958850 h 1301750"/>
                              <a:gd name="connsiteX0" fmla="*/ 0 w 584200"/>
                              <a:gd name="connsiteY0" fmla="*/ 958850 h 1282700"/>
                              <a:gd name="connsiteX1" fmla="*/ 584200 w 584200"/>
                              <a:gd name="connsiteY1" fmla="*/ 0 h 1282700"/>
                              <a:gd name="connsiteX2" fmla="*/ 107950 w 584200"/>
                              <a:gd name="connsiteY2" fmla="*/ 1282700 h 1282700"/>
                              <a:gd name="connsiteX3" fmla="*/ 0 w 584200"/>
                              <a:gd name="connsiteY3" fmla="*/ 958850 h 1282700"/>
                              <a:gd name="connsiteX0" fmla="*/ 0 w 488950"/>
                              <a:gd name="connsiteY0" fmla="*/ 107950 h 1282700"/>
                              <a:gd name="connsiteX1" fmla="*/ 488950 w 488950"/>
                              <a:gd name="connsiteY1" fmla="*/ 0 h 1282700"/>
                              <a:gd name="connsiteX2" fmla="*/ 12700 w 488950"/>
                              <a:gd name="connsiteY2" fmla="*/ 1282700 h 1282700"/>
                              <a:gd name="connsiteX3" fmla="*/ 0 w 488950"/>
                              <a:gd name="connsiteY3" fmla="*/ 107950 h 1282700"/>
                              <a:gd name="connsiteX0" fmla="*/ 63500 w 552450"/>
                              <a:gd name="connsiteY0" fmla="*/ 107950 h 1225550"/>
                              <a:gd name="connsiteX1" fmla="*/ 552450 w 552450"/>
                              <a:gd name="connsiteY1" fmla="*/ 0 h 1225550"/>
                              <a:gd name="connsiteX2" fmla="*/ 0 w 552450"/>
                              <a:gd name="connsiteY2" fmla="*/ 1225550 h 1225550"/>
                              <a:gd name="connsiteX3" fmla="*/ 63500 w 552450"/>
                              <a:gd name="connsiteY3" fmla="*/ 107950 h 1225550"/>
                              <a:gd name="connsiteX0" fmla="*/ 184150 w 552450"/>
                              <a:gd name="connsiteY0" fmla="*/ 116366 h 1225550"/>
                              <a:gd name="connsiteX1" fmla="*/ 552450 w 552450"/>
                              <a:gd name="connsiteY1" fmla="*/ 0 h 1225550"/>
                              <a:gd name="connsiteX2" fmla="*/ 0 w 552450"/>
                              <a:gd name="connsiteY2" fmla="*/ 1225550 h 1225550"/>
                              <a:gd name="connsiteX3" fmla="*/ 184150 w 552450"/>
                              <a:gd name="connsiteY3" fmla="*/ 116366 h 1225550"/>
                              <a:gd name="connsiteX0" fmla="*/ 215900 w 552450"/>
                              <a:gd name="connsiteY0" fmla="*/ 116366 h 1225550"/>
                              <a:gd name="connsiteX1" fmla="*/ 552450 w 552450"/>
                              <a:gd name="connsiteY1" fmla="*/ 0 h 1225550"/>
                              <a:gd name="connsiteX2" fmla="*/ 0 w 552450"/>
                              <a:gd name="connsiteY2" fmla="*/ 1225550 h 1225550"/>
                              <a:gd name="connsiteX3" fmla="*/ 215900 w 552450"/>
                              <a:gd name="connsiteY3" fmla="*/ 116366 h 1225550"/>
                              <a:gd name="connsiteX0" fmla="*/ 273050 w 552450"/>
                              <a:gd name="connsiteY0" fmla="*/ 116366 h 1225550"/>
                              <a:gd name="connsiteX1" fmla="*/ 552450 w 552450"/>
                              <a:gd name="connsiteY1" fmla="*/ 0 h 1225550"/>
                              <a:gd name="connsiteX2" fmla="*/ 0 w 552450"/>
                              <a:gd name="connsiteY2" fmla="*/ 1225550 h 1225550"/>
                              <a:gd name="connsiteX3" fmla="*/ 273050 w 552450"/>
                              <a:gd name="connsiteY3" fmla="*/ 116366 h 1225550"/>
                              <a:gd name="connsiteX0" fmla="*/ 190500 w 552450"/>
                              <a:gd name="connsiteY0" fmla="*/ 116366 h 1225550"/>
                              <a:gd name="connsiteX1" fmla="*/ 552450 w 552450"/>
                              <a:gd name="connsiteY1" fmla="*/ 0 h 1225550"/>
                              <a:gd name="connsiteX2" fmla="*/ 0 w 552450"/>
                              <a:gd name="connsiteY2" fmla="*/ 1225550 h 1225550"/>
                              <a:gd name="connsiteX3" fmla="*/ 190500 w 552450"/>
                              <a:gd name="connsiteY3" fmla="*/ 116366 h 1225550"/>
                              <a:gd name="connsiteX0" fmla="*/ 203200 w 565150"/>
                              <a:gd name="connsiteY0" fmla="*/ 116366 h 1162050"/>
                              <a:gd name="connsiteX1" fmla="*/ 565150 w 565150"/>
                              <a:gd name="connsiteY1" fmla="*/ 0 h 1162050"/>
                              <a:gd name="connsiteX2" fmla="*/ 0 w 565150"/>
                              <a:gd name="connsiteY2" fmla="*/ 1162050 h 1162050"/>
                              <a:gd name="connsiteX3" fmla="*/ 203200 w 565150"/>
                              <a:gd name="connsiteY3" fmla="*/ 116366 h 1162050"/>
                              <a:gd name="connsiteX0" fmla="*/ 203200 w 590550"/>
                              <a:gd name="connsiteY0" fmla="*/ 0 h 1045684"/>
                              <a:gd name="connsiteX1" fmla="*/ 590550 w 590550"/>
                              <a:gd name="connsiteY1" fmla="*/ 575784 h 1045684"/>
                              <a:gd name="connsiteX2" fmla="*/ 0 w 590550"/>
                              <a:gd name="connsiteY2" fmla="*/ 1045684 h 1045684"/>
                              <a:gd name="connsiteX3" fmla="*/ 203200 w 590550"/>
                              <a:gd name="connsiteY3" fmla="*/ 0 h 1045684"/>
                              <a:gd name="connsiteX0" fmla="*/ 203200 w 590550"/>
                              <a:gd name="connsiteY0" fmla="*/ 0 h 1045684"/>
                              <a:gd name="connsiteX1" fmla="*/ 393700 w 590550"/>
                              <a:gd name="connsiteY1" fmla="*/ 285750 h 1045684"/>
                              <a:gd name="connsiteX2" fmla="*/ 590550 w 590550"/>
                              <a:gd name="connsiteY2" fmla="*/ 575784 h 1045684"/>
                              <a:gd name="connsiteX3" fmla="*/ 0 w 590550"/>
                              <a:gd name="connsiteY3" fmla="*/ 1045684 h 1045684"/>
                              <a:gd name="connsiteX4" fmla="*/ 203200 w 590550"/>
                              <a:gd name="connsiteY4" fmla="*/ 0 h 1045684"/>
                              <a:gd name="connsiteX0" fmla="*/ 203200 w 590550"/>
                              <a:gd name="connsiteY0" fmla="*/ 0 h 1045684"/>
                              <a:gd name="connsiteX1" fmla="*/ 368300 w 590550"/>
                              <a:gd name="connsiteY1" fmla="*/ 81643 h 1045684"/>
                              <a:gd name="connsiteX2" fmla="*/ 590550 w 590550"/>
                              <a:gd name="connsiteY2" fmla="*/ 575784 h 1045684"/>
                              <a:gd name="connsiteX3" fmla="*/ 0 w 590550"/>
                              <a:gd name="connsiteY3" fmla="*/ 1045684 h 1045684"/>
                              <a:gd name="connsiteX4" fmla="*/ 203200 w 590550"/>
                              <a:gd name="connsiteY4" fmla="*/ 0 h 1045684"/>
                              <a:gd name="connsiteX0" fmla="*/ 152400 w 539750"/>
                              <a:gd name="connsiteY0" fmla="*/ 0 h 988508"/>
                              <a:gd name="connsiteX1" fmla="*/ 317500 w 539750"/>
                              <a:gd name="connsiteY1" fmla="*/ 81643 h 988508"/>
                              <a:gd name="connsiteX2" fmla="*/ 539750 w 539750"/>
                              <a:gd name="connsiteY2" fmla="*/ 575784 h 988508"/>
                              <a:gd name="connsiteX3" fmla="*/ 0 w 539750"/>
                              <a:gd name="connsiteY3" fmla="*/ 988508 h 988508"/>
                              <a:gd name="connsiteX4" fmla="*/ 152400 w 539750"/>
                              <a:gd name="connsiteY4" fmla="*/ 0 h 988508"/>
                              <a:gd name="connsiteX0" fmla="*/ 152400 w 317500"/>
                              <a:gd name="connsiteY0" fmla="*/ 0 h 988508"/>
                              <a:gd name="connsiteX1" fmla="*/ 317500 w 317500"/>
                              <a:gd name="connsiteY1" fmla="*/ 81643 h 988508"/>
                              <a:gd name="connsiteX2" fmla="*/ 196850 w 317500"/>
                              <a:gd name="connsiteY2" fmla="*/ 969662 h 988508"/>
                              <a:gd name="connsiteX3" fmla="*/ 0 w 317500"/>
                              <a:gd name="connsiteY3" fmla="*/ 988508 h 988508"/>
                              <a:gd name="connsiteX4" fmla="*/ 152400 w 317500"/>
                              <a:gd name="connsiteY4" fmla="*/ 0 h 9885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7500" h="988508">
                                <a:moveTo>
                                  <a:pt x="152400" y="0"/>
                                </a:moveTo>
                                <a:lnTo>
                                  <a:pt x="317500" y="81643"/>
                                </a:lnTo>
                                <a:lnTo>
                                  <a:pt x="196850" y="969662"/>
                                </a:lnTo>
                                <a:lnTo>
                                  <a:pt x="0" y="988508"/>
                                </a:lnTo>
                                <a:lnTo>
                                  <a:pt x="152400" y="0"/>
                                </a:ln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149131" id="Group 250" o:spid="_x0000_s1174" style="position:absolute;left:0;text-align:left;margin-left:80.6pt;margin-top:9.1pt;width:354.15pt;height:156.65pt;z-index:251658253;mso-position-horizontal-relative:margin;mso-width-relative:margin;mso-height-relative:margin" coordorigin=",2551" coordsize="42722,18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">
                <v:group id="Group 249" o:spid="_x0000_s1175" style="position:absolute;left:457;top:2551;width:40373;height:18913" coordorigin=",2551" coordsize="40373,1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5" o:spid="_x0000_s1176" style="position:absolute;top:2551;width:40373;height:18913" coordorigin=",2383" coordsize="37726,1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 244" o:spid="_x0000_s1177" style="position:absolute;top:2383;width:37726;height:17669" coordorigin=",2383" coordsize="37726,1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Picture 8" o:spid="_x0000_s1178" type="#_x0000_t75" alt="A picture containing sitting&#10;&#10;Description automatically generated" style="position:absolute;top:2383;width:37726;height:17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">
                        <v:imagedata r:id="rId36" o:title="A picture containing sitting&#10;&#10;Description automatically generated" croptop="21159f" cropbottom="20146f" cropleft="3224f" cropright="32737f"/>
                      </v:shape>
                      <v:group id="Group 243" o:spid="_x0000_s1179" style="position:absolute;left:9350;top:6722;width:16377;height:5631" coordsize="16377,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Straight Connector 163" o:spid="_x0000_s1180" style="position:absolute;flip:y;visibility:visible;mso-wrap-style:square" from="14347,360" to="16372,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" strokecolor="#a5a5a5 [2092]" strokeweight="1pt">
                          <v:stroke dashstyle="1 1" joinstyle="miter"/>
                          <o:lock v:ext="edit" shapetype="f"/>
                        </v:line>
                        <v:line id="Straight Connector 163" o:spid="_x0000_s1181" style="position:absolute;flip:y;visibility:visible;mso-wrap-style:square" from="14347,386" to="16377,5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" strokecolor="#a5a5a5 [2092]" strokeweight="1pt">
                          <v:stroke dashstyle="1 1" joinstyle="miter"/>
                          <o:lock v:ext="edit" shapetype="f"/>
                        </v:line>
                        <v:line id="Straight Connector 163" o:spid="_x0000_s1182" style="position:absolute;flip:y;visibility:visible;mso-wrap-style:square" from="0,51" to="2774,3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" strokecolor="#a5a5a5 [2092]" strokeweight="1pt">
                          <v:stroke dashstyle="1 1" joinstyle="miter"/>
                          <o:lock v:ext="edit" shapetype="f"/>
                        </v:line>
                        <v:line id="Straight Connector 163" o:spid="_x0000_s1183" style="position:absolute;flip:x y;visibility:visible;mso-wrap-style:square" from="0,3296" to="101,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" strokecolor="#a5a5a5 [2092]" strokeweight="1pt">
                          <v:stroke joinstyle="miter"/>
                          <o:lock v:ext="edit" shapetype="f"/>
                        </v:line>
                        <v:shape id="TextBox 166" o:spid="_x0000_s1184" type="#_x0000_t202" style="position:absolute;left:5518;top:933;width:4805;height:26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" filled="f" stroked="f">
                          <v:textbox>
                            <w:txbxContent>
                              <w:p w14:paraId="4ABCE1B2" w14:textId="77777777" w:rsidR="008E2826" w:rsidRPr="00487676" w:rsidRDefault="008E2826" w:rsidP="003A761E">
                                <w:pPr>
                                  <w:rPr>
                                    <w:sz w:val="28"/>
                                    <w:szCs w:val="28"/>
                                  </w:rPr>
                                </w:pPr>
                                <w:r>
                                  <w:rPr>
                                    <w:rFonts w:ascii="Segoe UI Semibold" w:eastAsia="+mn-ea" w:hAnsi="Segoe UI Semibold" w:cs="+mn-cs"/>
                                    <w:i/>
                                    <w:iCs/>
                                    <w:color w:val="243C74"/>
                                    <w:kern w:val="24"/>
                                  </w:rPr>
                                  <w:t>Twist</w:t>
                                </w:r>
                              </w:p>
                            </w:txbxContent>
                          </v:textbox>
                        </v:shape>
                        <v:line id="Straight Connector 164" o:spid="_x0000_s1185" style="position:absolute;visibility:visible;mso-wrap-style:square" from="7467,3378" to="7467,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" strokecolor="#243c74" strokeweight="1pt">
                          <v:stroke startarrow="oval" endarrow="oval" joinstyle="miter"/>
                          <o:lock v:ext="edit" shapetype="f"/>
                        </v:line>
                        <v:line id="Straight Connector 163" o:spid="_x0000_s1186" style="position:absolute;flip:y;visibility:visible;mso-wrap-style:square" from="128,0" to="2818,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" strokecolor="#a5a5a5 [2092]" strokeweight="1pt">
                          <v:stroke dashstyle="1 1" joinstyle="miter"/>
                          <o:lock v:ext="edit" shapetype="f"/>
                        </v:line>
                        <v:line id="Straight Connector 163" o:spid="_x0000_s1187" style="position:absolute;flip:x y;visibility:visible;mso-wrap-style:square" from="0,3245" to="7407,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" strokecolor="#243c74" strokeweight=".5pt">
                          <v:stroke joinstyle="miter"/>
                          <o:lock v:ext="edit" shapetype="f"/>
                        </v:line>
                      </v:group>
                    </v:group>
                    <v:line id="Straight Connector 163" o:spid="_x0000_s1188" style="position:absolute;flip:x y;visibility:visible;mso-wrap-style:square" from="23697,11565" to="23702,1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" strokecolor="#a5a5a5 [2092]" strokeweight="1pt">
                      <v:stroke joinstyle="miter"/>
                      <o:lock v:ext="edit" shapetype="f"/>
                    </v:line>
                  </v:group>
                  <v:line id="Straight Connector 163" o:spid="_x0000_s1189" style="position:absolute;flip:x y;visibility:visible;mso-wrap-style:square" from="10114,11907" to="25334,1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" strokecolor="#243c74" strokeweight=".5pt">
                    <v:stroke joinstyle="miter"/>
                    <o:lock v:ext="edit" shapetype="f"/>
                  </v:line>
                </v:group>
                <v:shape id="Isosceles Triangle 246" o:spid="_x0000_s1190" style="position:absolute;top:6019;width:2413;height:9398;visibility:visible;mso-wrap-style:square;v-text-anchor:middle" coordsize="24130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" path="m50800,25400l241300,,114300,939800c86783,787400,33867,1028700,,857250l50800,25400xe" fillcolor="white [3212]" strokecolor="white [3212]" strokeweight="2pt">
                  <v:path arrowok="t" o:connecttype="custom" o:connectlocs="50800,25400;241300,0;114300,939800;0,857250;50800,25400" o:connectangles="0,0,0,0,0"/>
                </v:shape>
                <v:shape id="Isosceles Triangle 246" o:spid="_x0000_s1191" style="position:absolute;left:39547;top:7200;width:3175;height:9881;visibility:visible;mso-wrap-style:square;v-text-anchor:middle" coordsize="317500,98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" path="m152400,l317500,81643,196850,969662,,988508,152400,xe" fillcolor="white [3212]" strokecolor="white [3212]" strokeweight="2pt">
                  <v:path arrowok="t" o:connecttype="custom" o:connectlocs="152400,0;317500,81606;196850,969223;0,988060;152400,0" o:connectangles="0,0,0,0,0"/>
                </v:shape>
                <w10:wrap anchorx="margin"/>
              </v:group>
            </w:pict>
          </mc:Fallback>
        </mc:AlternateContent>
      </w:r>
    </w:p>
    <w:p w14:paraId="162B0233" w14:textId="4940D2B0" w:rsidR="005F7FDD" w:rsidRDefault="005F7FDD" w:rsidP="005F7FDD">
      <w:pPr>
        <w:pStyle w:val="BulletTable"/>
        <w:numPr>
          <w:ilvl w:val="0"/>
          <w:numId w:val="0"/>
        </w:numPr>
        <w:ind w:left="432" w:hanging="432"/>
        <w:jc w:val="both"/>
      </w:pPr>
    </w:p>
    <w:p w14:paraId="56DF855A" w14:textId="466E4CD4" w:rsidR="003A761E" w:rsidRDefault="003A761E" w:rsidP="005F7FDD">
      <w:pPr>
        <w:pStyle w:val="BulletTable"/>
        <w:numPr>
          <w:ilvl w:val="0"/>
          <w:numId w:val="0"/>
        </w:numPr>
        <w:ind w:left="432" w:hanging="432"/>
        <w:jc w:val="both"/>
      </w:pPr>
    </w:p>
    <w:p w14:paraId="1086456C" w14:textId="77777777" w:rsidR="00D068D5" w:rsidRDefault="00D068D5" w:rsidP="005F7FDD">
      <w:pPr>
        <w:pStyle w:val="BulletTable"/>
        <w:numPr>
          <w:ilvl w:val="0"/>
          <w:numId w:val="0"/>
        </w:numPr>
        <w:ind w:left="432" w:hanging="432"/>
        <w:jc w:val="both"/>
      </w:pPr>
    </w:p>
    <w:p w14:paraId="534F171F" w14:textId="77777777" w:rsidR="003A761E" w:rsidRDefault="003A761E" w:rsidP="005F7FDD">
      <w:pPr>
        <w:pStyle w:val="BulletTable"/>
        <w:numPr>
          <w:ilvl w:val="0"/>
          <w:numId w:val="0"/>
        </w:numPr>
        <w:ind w:left="432" w:hanging="432"/>
        <w:jc w:val="both"/>
      </w:pPr>
    </w:p>
    <w:p w14:paraId="1C0D4A0E" w14:textId="7247AC11" w:rsidR="005F7FDD" w:rsidRDefault="005F7FDD" w:rsidP="005F7FDD">
      <w:pPr>
        <w:pStyle w:val="BulletTable"/>
        <w:numPr>
          <w:ilvl w:val="0"/>
          <w:numId w:val="0"/>
        </w:numPr>
        <w:ind w:left="432" w:hanging="432"/>
        <w:jc w:val="both"/>
      </w:pPr>
    </w:p>
    <w:p w14:paraId="626268DF" w14:textId="6ACE25E1" w:rsidR="00E67F85" w:rsidRDefault="009F6BC9" w:rsidP="00D068D5">
      <w:pPr>
        <w:pStyle w:val="ListParagraph"/>
      </w:pPr>
      <w:r>
        <w:rPr>
          <w:rStyle w:val="InLineEmphasisChar"/>
        </w:rPr>
        <w:lastRenderedPageBreak/>
        <w:t>Track Line:</w:t>
      </w:r>
      <w:r>
        <w:t xml:space="preserve"> also referred to as a horizontal versine, is a parameter used to assess </w:t>
      </w:r>
      <w:r w:rsidRPr="00B8130E">
        <w:t>track curvature</w:t>
      </w:r>
      <w:r>
        <w:t xml:space="preserve"> in the horizontal plane. The measurement of this parameter is derived from a chord of fixed length being stretched from one point on a rail head to another point a fixed length ahead of the first. The top parameter is then defined as the length of the perpendicular offset at the middle of the chord which extends to the running edge of the rail head.</w:t>
      </w:r>
    </w:p>
    <w:p w14:paraId="62FE7B2C" w14:textId="4F3D7CCE" w:rsidR="00760388" w:rsidRDefault="00F21827">
      <w:pPr>
        <w:spacing w:after="0" w:afterAutospacing="0"/>
        <w:jc w:val="left"/>
        <w:rPr>
          <w:lang w:val="en-US"/>
        </w:rPr>
      </w:pPr>
      <w:r>
        <w:rPr>
          <w:noProof/>
        </w:rPr>
        <mc:AlternateContent>
          <mc:Choice Requires="wpg">
            <w:drawing>
              <wp:anchor distT="0" distB="0" distL="114300" distR="114300" simplePos="0" relativeHeight="251658245" behindDoc="0" locked="0" layoutInCell="1" allowOverlap="1" wp14:anchorId="2A49B892" wp14:editId="4DE3A8A6">
                <wp:simplePos x="0" y="0"/>
                <wp:positionH relativeFrom="margin">
                  <wp:align>center</wp:align>
                </wp:positionH>
                <wp:positionV relativeFrom="paragraph">
                  <wp:posOffset>12094</wp:posOffset>
                </wp:positionV>
                <wp:extent cx="3838353" cy="3021900"/>
                <wp:effectExtent l="0" t="0" r="0" b="7620"/>
                <wp:wrapNone/>
                <wp:docPr id="502" name="Group 502"/>
                <wp:cNvGraphicFramePr/>
                <a:graphic xmlns:a="http://schemas.openxmlformats.org/drawingml/2006/main">
                  <a:graphicData uri="http://schemas.microsoft.com/office/word/2010/wordprocessingGroup">
                    <wpg:wgp>
                      <wpg:cNvGrpSpPr/>
                      <wpg:grpSpPr>
                        <a:xfrm>
                          <a:off x="0" y="0"/>
                          <a:ext cx="3838353" cy="3021900"/>
                          <a:chOff x="1010093" y="95693"/>
                          <a:chExt cx="2741930" cy="2159635"/>
                        </a:xfrm>
                      </wpg:grpSpPr>
                      <wpg:grpSp>
                        <wpg:cNvPr id="501" name="Group 501"/>
                        <wpg:cNvGrpSpPr/>
                        <wpg:grpSpPr>
                          <a:xfrm>
                            <a:off x="1010093" y="95693"/>
                            <a:ext cx="2741930" cy="2159635"/>
                            <a:chOff x="1010093" y="95693"/>
                            <a:chExt cx="2741930" cy="2159635"/>
                          </a:xfrm>
                        </wpg:grpSpPr>
                        <pic:pic xmlns:pic="http://schemas.openxmlformats.org/drawingml/2006/picture">
                          <pic:nvPicPr>
                            <pic:cNvPr id="163" name="Picture 162" descr="A picture containing sitting, doing, man, air&#10;&#10;Description automatically generated">
                              <a:extLst>
                                <a:ext uri="{FF2B5EF4-FFF2-40B4-BE49-F238E27FC236}">
                                  <a16:creationId xmlns:a16="http://schemas.microsoft.com/office/drawing/2014/main" id="{4C1297F5-BB69-4C7E-82DD-600071B47C7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26354" t="2519" r="3366"/>
                            <a:stretch/>
                          </pic:blipFill>
                          <pic:spPr>
                            <a:xfrm>
                              <a:off x="1010093" y="95693"/>
                              <a:ext cx="2741930" cy="2159635"/>
                            </a:xfrm>
                            <a:prstGeom prst="rect">
                              <a:avLst/>
                            </a:prstGeom>
                          </pic:spPr>
                        </pic:pic>
                        <wps:wsp>
                          <wps:cNvPr id="164" name="Straight Connector 163">
                            <a:extLst>
                              <a:ext uri="{FF2B5EF4-FFF2-40B4-BE49-F238E27FC236}">
                                <a16:creationId xmlns:a16="http://schemas.microsoft.com/office/drawing/2014/main" id="{7EB875B6-3A2D-4D68-8F2A-F8CC34D0B1D8}"/>
                              </a:ext>
                            </a:extLst>
                          </wps:cNvPr>
                          <wps:cNvCnPr>
                            <a:cxnSpLocks/>
                          </wps:cNvCnPr>
                          <wps:spPr>
                            <a:xfrm flipV="1">
                              <a:off x="2072061" y="592596"/>
                              <a:ext cx="0" cy="207169"/>
                            </a:xfrm>
                            <a:prstGeom prst="line">
                              <a:avLst/>
                            </a:prstGeom>
                            <a:noFill/>
                            <a:ln w="9525" cap="flat" cmpd="sng" algn="ctr">
                              <a:solidFill>
                                <a:srgbClr val="243C74"/>
                              </a:solidFill>
                              <a:prstDash val="solid"/>
                              <a:miter lim="800000"/>
                            </a:ln>
                            <a:effectLst/>
                          </wps:spPr>
                          <wps:bodyPr/>
                        </wps:wsp>
                        <wps:wsp>
                          <wps:cNvPr id="165" name="Straight Connector 164">
                            <a:extLst>
                              <a:ext uri="{FF2B5EF4-FFF2-40B4-BE49-F238E27FC236}">
                                <a16:creationId xmlns:a16="http://schemas.microsoft.com/office/drawing/2014/main" id="{61E8207B-E5F2-442E-A251-6DAB968ACDA7}"/>
                              </a:ext>
                            </a:extLst>
                          </wps:cNvPr>
                          <wps:cNvCnPr>
                            <a:cxnSpLocks/>
                          </wps:cNvCnPr>
                          <wps:spPr>
                            <a:xfrm flipH="1">
                              <a:off x="2075208" y="572303"/>
                              <a:ext cx="182880" cy="0"/>
                            </a:xfrm>
                            <a:prstGeom prst="line">
                              <a:avLst/>
                            </a:prstGeom>
                            <a:noFill/>
                            <a:ln w="12700" cap="flat" cmpd="sng" algn="ctr">
                              <a:solidFill>
                                <a:srgbClr val="243C74"/>
                              </a:solidFill>
                              <a:prstDash val="solid"/>
                              <a:miter lim="800000"/>
                              <a:headEnd type="oval"/>
                              <a:tailEnd type="oval"/>
                            </a:ln>
                            <a:effectLst/>
                          </wps:spPr>
                          <wps:bodyPr/>
                        </wps:wsp>
                        <wps:wsp>
                          <wps:cNvPr id="167" name="TextBox 166">
                            <a:extLst>
                              <a:ext uri="{FF2B5EF4-FFF2-40B4-BE49-F238E27FC236}">
                                <a16:creationId xmlns:a16="http://schemas.microsoft.com/office/drawing/2014/main" id="{9C2D47D5-186D-4EF6-8AC9-B6A293A42731}"/>
                              </a:ext>
                            </a:extLst>
                          </wps:cNvPr>
                          <wps:cNvSpPr txBox="1"/>
                          <wps:spPr>
                            <a:xfrm>
                              <a:off x="2014495" y="348169"/>
                              <a:ext cx="330125" cy="158638"/>
                            </a:xfrm>
                            <a:prstGeom prst="rect">
                              <a:avLst/>
                            </a:prstGeom>
                            <a:noFill/>
                          </wps:spPr>
                          <wps:txbx>
                            <w:txbxContent>
                              <w:p w14:paraId="142A376D" w14:textId="3074DB7A" w:rsidR="008E2826" w:rsidRPr="00487676" w:rsidRDefault="008E2826" w:rsidP="00BF65E0">
                                <w:pPr>
                                  <w:rPr>
                                    <w:sz w:val="28"/>
                                    <w:szCs w:val="28"/>
                                  </w:rPr>
                                </w:pPr>
                                <w:r w:rsidRPr="00487676">
                                  <w:rPr>
                                    <w:rFonts w:ascii="Segoe UI Semibold" w:eastAsia="+mn-ea" w:hAnsi="Segoe UI Semibold" w:cs="+mn-cs"/>
                                    <w:i/>
                                    <w:iCs/>
                                    <w:color w:val="243C74"/>
                                    <w:kern w:val="24"/>
                                  </w:rPr>
                                  <w:t>Line</w:t>
                                </w:r>
                              </w:p>
                            </w:txbxContent>
                          </wps:txbx>
                          <wps:bodyPr wrap="square" rtlCol="0">
                            <a:noAutofit/>
                          </wps:bodyPr>
                        </wps:wsp>
                        <wps:wsp>
                          <wps:cNvPr id="168" name="Straight Connector 167">
                            <a:extLst>
                              <a:ext uri="{FF2B5EF4-FFF2-40B4-BE49-F238E27FC236}">
                                <a16:creationId xmlns:a16="http://schemas.microsoft.com/office/drawing/2014/main" id="{FA57F753-FE18-43B2-97D9-24792DD94BC2}"/>
                              </a:ext>
                            </a:extLst>
                          </wps:cNvPr>
                          <wps:cNvCnPr>
                            <a:cxnSpLocks/>
                          </wps:cNvCnPr>
                          <wps:spPr>
                            <a:xfrm flipV="1">
                              <a:off x="1831446" y="605960"/>
                              <a:ext cx="523652" cy="968164"/>
                            </a:xfrm>
                            <a:prstGeom prst="line">
                              <a:avLst/>
                            </a:prstGeom>
                            <a:noFill/>
                            <a:ln w="12700" cap="flat" cmpd="sng" algn="ctr">
                              <a:solidFill>
                                <a:srgbClr val="243C74"/>
                              </a:solidFill>
                              <a:prstDash val="solid"/>
                              <a:miter lim="800000"/>
                            </a:ln>
                            <a:effectLst/>
                          </wps:spPr>
                          <wps:bodyPr/>
                        </wps:wsp>
                      </wpg:grpSp>
                      <wps:wsp>
                        <wps:cNvPr id="166" name="Straight Connector 165">
                          <a:extLst>
                            <a:ext uri="{FF2B5EF4-FFF2-40B4-BE49-F238E27FC236}">
                              <a16:creationId xmlns:a16="http://schemas.microsoft.com/office/drawing/2014/main" id="{77975D14-5FA6-4DBD-884D-99E6F9EBF681}"/>
                            </a:ext>
                          </a:extLst>
                        </wps:cNvPr>
                        <wps:cNvCnPr>
                          <a:cxnSpLocks/>
                        </wps:cNvCnPr>
                        <wps:spPr>
                          <a:xfrm flipV="1">
                            <a:off x="2253791" y="576417"/>
                            <a:ext cx="0" cy="207010"/>
                          </a:xfrm>
                          <a:prstGeom prst="line">
                            <a:avLst/>
                          </a:prstGeom>
                          <a:noFill/>
                          <a:ln w="9525" cap="flat" cmpd="sng" algn="ctr">
                            <a:solidFill>
                              <a:srgbClr val="243C74"/>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A49B892" id="Group 502" o:spid="_x0000_s1192" style="position:absolute;margin-left:0;margin-top:.95pt;width:302.25pt;height:237.95pt;z-index:251658245;mso-position-horizontal:center;mso-position-horizontal-relative:margin;mso-width-relative:margin;mso-height-relative:margin" coordorigin="10100,956" coordsize="27419,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">
                <v:group id="Group 501" o:spid="_x0000_s1193" style="position:absolute;left:10100;top:956;width:27420;height:21597" coordorigin="10100,956" coordsize="27419,2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Picture 162" o:spid="_x0000_s1194" type="#_x0000_t75" alt="A picture containing sitting, doing, man, air&#10;&#10;Description automatically generated" style="position:absolute;left:10100;top:956;width:27420;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">
                    <v:imagedata r:id="rId38" o:title="A picture containing sitting, doing, man, air&#10;&#10;Description automatically generated" croptop="1651f" cropleft="17271f" cropright="2206f"/>
                  </v:shape>
                  <v:line id="Straight Connector 163" o:spid="_x0000_s1195" style="position:absolute;flip:y;visibility:visible;mso-wrap-style:square" from="20720,5925" to="20720,7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" strokecolor="#243c74">
                    <v:stroke joinstyle="miter"/>
                    <o:lock v:ext="edit" shapetype="f"/>
                  </v:line>
                  <v:line id="Straight Connector 164" o:spid="_x0000_s1196" style="position:absolute;flip:x;visibility:visible;mso-wrap-style:square" from="20752,5723" to="22580,5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" strokecolor="#243c74" strokeweight="1pt">
                    <v:stroke startarrow="oval" endarrow="oval" joinstyle="miter"/>
                    <o:lock v:ext="edit" shapetype="f"/>
                  </v:line>
                  <v:shape id="TextBox 166" o:spid="_x0000_s1197" type="#_x0000_t202" style="position:absolute;left:20144;top:3481;width:330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142A376D" w14:textId="3074DB7A" w:rsidR="008E2826" w:rsidRPr="00487676" w:rsidRDefault="008E2826" w:rsidP="00BF65E0">
                          <w:pPr>
                            <w:rPr>
                              <w:sz w:val="28"/>
                              <w:szCs w:val="28"/>
                            </w:rPr>
                          </w:pPr>
                          <w:r w:rsidRPr="00487676">
                            <w:rPr>
                              <w:rFonts w:ascii="Segoe UI Semibold" w:eastAsia="+mn-ea" w:hAnsi="Segoe UI Semibold" w:cs="+mn-cs"/>
                              <w:i/>
                              <w:iCs/>
                              <w:color w:val="243C74"/>
                              <w:kern w:val="24"/>
                            </w:rPr>
                            <w:t>Line</w:t>
                          </w:r>
                        </w:p>
                      </w:txbxContent>
                    </v:textbox>
                  </v:shape>
                  <v:line id="Straight Connector 167" o:spid="_x0000_s1198" style="position:absolute;flip:y;visibility:visible;mso-wrap-style:square" from="18314,6059" to="23550,15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" strokecolor="#243c74" strokeweight="1pt">
                    <v:stroke joinstyle="miter"/>
                    <o:lock v:ext="edit" shapetype="f"/>
                  </v:line>
                </v:group>
                <v:line id="Straight Connector 165" o:spid="_x0000_s1199" style="position:absolute;flip:y;visibility:visible;mso-wrap-style:square" from="22537,5764" to="22537,7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" strokecolor="#243c74">
                  <v:stroke joinstyle="miter"/>
                  <o:lock v:ext="edit" shapetype="f"/>
                </v:line>
                <w10:wrap anchorx="margin"/>
              </v:group>
            </w:pict>
          </mc:Fallback>
        </mc:AlternateContent>
      </w:r>
    </w:p>
    <w:p w14:paraId="19F9C3DF" w14:textId="44D58AE0" w:rsidR="00760388" w:rsidRDefault="00760388">
      <w:pPr>
        <w:spacing w:after="0" w:afterAutospacing="0"/>
        <w:jc w:val="left"/>
        <w:rPr>
          <w:lang w:val="en-US"/>
        </w:rPr>
      </w:pPr>
    </w:p>
    <w:p w14:paraId="74D51329" w14:textId="63E1582C" w:rsidR="00487676" w:rsidRDefault="00487676">
      <w:pPr>
        <w:spacing w:after="0" w:afterAutospacing="0"/>
        <w:jc w:val="left"/>
        <w:rPr>
          <w:lang w:val="en-US"/>
        </w:rPr>
      </w:pPr>
    </w:p>
    <w:p w14:paraId="57007DC1" w14:textId="78076BD5" w:rsidR="00487676" w:rsidRDefault="00487676">
      <w:pPr>
        <w:spacing w:after="0" w:afterAutospacing="0"/>
        <w:jc w:val="left"/>
        <w:rPr>
          <w:lang w:val="en-US"/>
        </w:rPr>
      </w:pPr>
    </w:p>
    <w:p w14:paraId="1BDF7176" w14:textId="5C985BC7" w:rsidR="00487676" w:rsidRDefault="00487676">
      <w:pPr>
        <w:spacing w:after="0" w:afterAutospacing="0"/>
        <w:jc w:val="left"/>
        <w:rPr>
          <w:lang w:val="en-US"/>
        </w:rPr>
      </w:pPr>
    </w:p>
    <w:p w14:paraId="37274E97" w14:textId="77777777" w:rsidR="00D97402" w:rsidRDefault="00D97402">
      <w:pPr>
        <w:spacing w:after="0" w:afterAutospacing="0"/>
        <w:jc w:val="left"/>
        <w:rPr>
          <w:lang w:val="en-US"/>
        </w:rPr>
      </w:pPr>
    </w:p>
    <w:p w14:paraId="3D124B6F" w14:textId="77777777" w:rsidR="00D97402" w:rsidRDefault="00D97402">
      <w:pPr>
        <w:spacing w:after="0" w:afterAutospacing="0"/>
        <w:jc w:val="left"/>
        <w:rPr>
          <w:lang w:val="en-US"/>
        </w:rPr>
      </w:pPr>
    </w:p>
    <w:p w14:paraId="3FD8C153" w14:textId="77777777" w:rsidR="00D97402" w:rsidRDefault="00D97402">
      <w:pPr>
        <w:spacing w:after="0" w:afterAutospacing="0"/>
        <w:jc w:val="left"/>
        <w:rPr>
          <w:lang w:val="en-US"/>
        </w:rPr>
      </w:pPr>
    </w:p>
    <w:p w14:paraId="5BED7B0D" w14:textId="77777777" w:rsidR="00D97402" w:rsidRDefault="00D97402">
      <w:pPr>
        <w:spacing w:after="0" w:afterAutospacing="0"/>
        <w:jc w:val="left"/>
        <w:rPr>
          <w:lang w:val="en-US"/>
        </w:rPr>
      </w:pPr>
    </w:p>
    <w:p w14:paraId="67515D85" w14:textId="77777777" w:rsidR="00D97402" w:rsidRDefault="00D97402">
      <w:pPr>
        <w:spacing w:after="0" w:afterAutospacing="0"/>
        <w:jc w:val="left"/>
        <w:rPr>
          <w:lang w:val="en-US"/>
        </w:rPr>
      </w:pPr>
    </w:p>
    <w:p w14:paraId="67A97807" w14:textId="77777777" w:rsidR="00D97402" w:rsidRDefault="00D97402">
      <w:pPr>
        <w:spacing w:after="0" w:afterAutospacing="0"/>
        <w:jc w:val="left"/>
        <w:rPr>
          <w:lang w:val="en-US"/>
        </w:rPr>
      </w:pPr>
    </w:p>
    <w:p w14:paraId="0CECD97F" w14:textId="77777777" w:rsidR="00D97402" w:rsidRDefault="00D97402">
      <w:pPr>
        <w:spacing w:after="0" w:afterAutospacing="0"/>
        <w:jc w:val="left"/>
        <w:rPr>
          <w:lang w:val="en-US"/>
        </w:rPr>
      </w:pPr>
    </w:p>
    <w:p w14:paraId="145F2B4C" w14:textId="77777777" w:rsidR="00D97402" w:rsidRDefault="00D97402">
      <w:pPr>
        <w:spacing w:after="0" w:afterAutospacing="0"/>
        <w:jc w:val="left"/>
        <w:rPr>
          <w:lang w:val="en-US"/>
        </w:rPr>
      </w:pPr>
    </w:p>
    <w:p w14:paraId="5D81325A" w14:textId="77777777" w:rsidR="00D97402" w:rsidRDefault="00D97402">
      <w:pPr>
        <w:spacing w:after="0" w:afterAutospacing="0"/>
        <w:jc w:val="left"/>
        <w:rPr>
          <w:lang w:val="en-US"/>
        </w:rPr>
      </w:pPr>
    </w:p>
    <w:p w14:paraId="784688A0" w14:textId="77777777" w:rsidR="00D97402" w:rsidRDefault="00D97402">
      <w:pPr>
        <w:spacing w:after="0" w:afterAutospacing="0"/>
        <w:jc w:val="left"/>
        <w:rPr>
          <w:lang w:val="en-US"/>
        </w:rPr>
      </w:pPr>
    </w:p>
    <w:p w14:paraId="6E8F80B5" w14:textId="77777777" w:rsidR="00D97402" w:rsidRDefault="00D97402">
      <w:pPr>
        <w:spacing w:after="0" w:afterAutospacing="0"/>
        <w:jc w:val="left"/>
        <w:rPr>
          <w:lang w:val="en-US"/>
        </w:rPr>
      </w:pPr>
    </w:p>
    <w:p w14:paraId="2CDAF3B7" w14:textId="77777777" w:rsidR="00D97402" w:rsidRDefault="00D97402">
      <w:pPr>
        <w:spacing w:after="0" w:afterAutospacing="0"/>
        <w:jc w:val="left"/>
        <w:rPr>
          <w:lang w:val="en-US"/>
        </w:rPr>
      </w:pPr>
    </w:p>
    <w:p w14:paraId="1CE17ACD" w14:textId="77777777" w:rsidR="00D97402" w:rsidRDefault="00D97402">
      <w:pPr>
        <w:spacing w:after="0" w:afterAutospacing="0"/>
        <w:jc w:val="left"/>
        <w:rPr>
          <w:lang w:val="en-US"/>
        </w:rPr>
      </w:pPr>
    </w:p>
    <w:p w14:paraId="1766B445" w14:textId="77777777" w:rsidR="00D97402" w:rsidRDefault="00D97402">
      <w:pPr>
        <w:spacing w:after="0" w:afterAutospacing="0"/>
        <w:jc w:val="left"/>
        <w:rPr>
          <w:lang w:val="en-US"/>
        </w:rPr>
      </w:pPr>
    </w:p>
    <w:p w14:paraId="5D443380" w14:textId="77777777" w:rsidR="00D97402" w:rsidRDefault="00D97402">
      <w:pPr>
        <w:spacing w:after="0" w:afterAutospacing="0"/>
        <w:jc w:val="left"/>
        <w:rPr>
          <w:lang w:val="en-US"/>
        </w:rPr>
      </w:pPr>
    </w:p>
    <w:p w14:paraId="5CABF9E6" w14:textId="77777777" w:rsidR="00D97402" w:rsidRDefault="00D97402">
      <w:pPr>
        <w:spacing w:after="0" w:afterAutospacing="0"/>
        <w:jc w:val="left"/>
        <w:rPr>
          <w:lang w:val="en-US"/>
        </w:rPr>
      </w:pPr>
    </w:p>
    <w:p w14:paraId="04F3E26C" w14:textId="77777777" w:rsidR="00D97402" w:rsidRDefault="00D97402">
      <w:pPr>
        <w:spacing w:after="0" w:afterAutospacing="0"/>
        <w:jc w:val="left"/>
        <w:rPr>
          <w:lang w:val="en-US"/>
        </w:rPr>
      </w:pPr>
    </w:p>
    <w:p w14:paraId="1B420E2C" w14:textId="4A51B2C5" w:rsidR="00D97402" w:rsidRDefault="00D97402" w:rsidP="00D068D5">
      <w:pPr>
        <w:pStyle w:val="ListParagraph"/>
      </w:pPr>
      <w:r w:rsidRPr="007F7B65">
        <w:rPr>
          <w:rStyle w:val="InLineEmphasisChar"/>
        </w:rPr>
        <w:t xml:space="preserve">Track </w:t>
      </w:r>
      <w:r>
        <w:rPr>
          <w:rStyle w:val="InLineEmphasisChar"/>
        </w:rPr>
        <w:t>T</w:t>
      </w:r>
      <w:r w:rsidRPr="007F7B65">
        <w:rPr>
          <w:rStyle w:val="InLineEmphasisChar"/>
        </w:rPr>
        <w:t>op:</w:t>
      </w:r>
      <w:r>
        <w:t xml:space="preserve"> also referred to as a vertical versine, is a parameter used to assess </w:t>
      </w:r>
      <w:r w:rsidRPr="00B8130E">
        <w:t>track curvature</w:t>
      </w:r>
      <w:r>
        <w:t xml:space="preserve"> in the vertical plane. This is the same mathematical calculation as track line but with the vertical component only. The measurement of this parameter is derived from a chord of fixed length being stretched from one point on a rail head to another point a fixed length ahead of the first. The top parameter is then defined as the length of the perpendicular offset at the middle of the chord which extends to the running edge of the rail head.</w:t>
      </w:r>
    </w:p>
    <w:p w14:paraId="213E611D" w14:textId="12CF6D91" w:rsidR="00D97402" w:rsidRDefault="00D97402" w:rsidP="00D97402">
      <w:pPr>
        <w:pStyle w:val="Style1"/>
      </w:pPr>
      <w:r>
        <w:br w:type="page"/>
      </w:r>
      <w:bookmarkStart w:id="24" w:name="_Toc37243242"/>
      <w:r>
        <w:lastRenderedPageBreak/>
        <w:t xml:space="preserve">Track </w:t>
      </w:r>
      <w:r w:rsidR="00377415">
        <w:t>g</w:t>
      </w:r>
      <w:r>
        <w:t xml:space="preserve">eometry </w:t>
      </w:r>
      <w:r w:rsidR="00377415">
        <w:t>f</w:t>
      </w:r>
      <w:r>
        <w:t>ormulae</w:t>
      </w:r>
      <w:bookmarkEnd w:id="24"/>
    </w:p>
    <w:p w14:paraId="030776F1" w14:textId="7440A312" w:rsidR="00487676" w:rsidRDefault="00377415">
      <w:pPr>
        <w:spacing w:after="0" w:afterAutospacing="0"/>
        <w:jc w:val="left"/>
        <w:rPr>
          <w:lang w:val="en-US"/>
        </w:rPr>
      </w:pPr>
      <w:r>
        <w:rPr>
          <w:lang w:val="en-US"/>
        </w:rPr>
        <w:t>The following formulae represent the computations performed in near</w:t>
      </w:r>
      <w:r w:rsidR="00215990">
        <w:rPr>
          <w:lang w:val="en-US"/>
        </w:rPr>
        <w:t>-</w:t>
      </w:r>
      <w:r>
        <w:rPr>
          <w:lang w:val="en-US"/>
        </w:rPr>
        <w:t>real time for every new set of monitoring data that is acquired through the automated track geometry system. Please note the following:</w:t>
      </w:r>
    </w:p>
    <w:p w14:paraId="56413B05" w14:textId="1F8223EE" w:rsidR="00377415" w:rsidRDefault="00377415">
      <w:pPr>
        <w:spacing w:after="0" w:afterAutospacing="0"/>
        <w:jc w:val="left"/>
        <w:rPr>
          <w:lang w:val="en-US"/>
        </w:rPr>
      </w:pPr>
    </w:p>
    <w:p w14:paraId="5EA937A0" w14:textId="45F1A41C" w:rsidR="00377415" w:rsidRDefault="00377415" w:rsidP="00377415">
      <w:pPr>
        <w:pStyle w:val="ListParagraph"/>
      </w:pPr>
      <w:r>
        <w:t xml:space="preserve">Where an </w:t>
      </w:r>
      <m:oMath>
        <m:r>
          <w:rPr>
            <w:rFonts w:ascii="Cambria Math" w:hAnsi="Cambria Math"/>
          </w:rPr>
          <m:t>X, Y or Z</m:t>
        </m:r>
      </m:oMath>
      <w:r>
        <w:t xml:space="preserve"> variable is listed in the following formulae, this refers to the 3D coordinate position of </w:t>
      </w:r>
      <w:r w:rsidR="00D068D5">
        <w:t>an</w:t>
      </w:r>
      <w:r>
        <w:t xml:space="preserve"> interpolated track node at a given chainage </w:t>
      </w:r>
      <m:oMath>
        <m:r>
          <w:rPr>
            <w:rFonts w:ascii="Cambria Math" w:hAnsi="Cambria Math"/>
          </w:rPr>
          <m:t>ch</m:t>
        </m:r>
      </m:oMath>
      <w:r w:rsidR="00761DCA">
        <w:t xml:space="preserve"> - not </w:t>
      </w:r>
      <w:r w:rsidR="00FF611E">
        <w:t xml:space="preserve">the </w:t>
      </w:r>
      <w:r w:rsidR="00761DCA">
        <w:t>3D coordinate position of a prism.</w:t>
      </w:r>
    </w:p>
    <w:p w14:paraId="2F9D385E" w14:textId="1AA318A3" w:rsidR="00E67F85" w:rsidRPr="00702976" w:rsidRDefault="00377415" w:rsidP="00702976">
      <w:pPr>
        <w:pStyle w:val="ListParagraph"/>
      </w:pPr>
      <w:r>
        <w:t xml:space="preserve">Left rail and right rail data is represented by the </w:t>
      </w:r>
      <m:oMath>
        <m:r>
          <w:rPr>
            <w:rFonts w:ascii="Cambria Math" w:hAnsi="Cambria Math"/>
          </w:rPr>
          <m:t>LR and RR</m:t>
        </m:r>
      </m:oMath>
      <w:r>
        <w:t xml:space="preserve"> subscript.</w:t>
      </w:r>
    </w:p>
    <w:p w14:paraId="2E169F6A" w14:textId="419523AC" w:rsidR="00E67F85" w:rsidRDefault="00E67F85" w:rsidP="00702976">
      <w:pPr>
        <w:spacing w:before="120" w:after="120" w:afterAutospacing="0"/>
        <w:jc w:val="left"/>
        <w:rPr>
          <w:lang w:val="en-US"/>
        </w:rPr>
      </w:pPr>
    </w:p>
    <w:p w14:paraId="737E5AC8" w14:textId="27BAEC04" w:rsidR="00702976" w:rsidRDefault="00702976" w:rsidP="00630329">
      <w:pPr>
        <w:pStyle w:val="InLineEmphasis"/>
        <w:jc w:val="center"/>
      </w:pPr>
      <w:r>
        <w:t>Track Gauge</w:t>
      </w:r>
    </w:p>
    <w:p w14:paraId="369B67DD" w14:textId="79AE5549" w:rsidR="00702976" w:rsidRPr="00702976" w:rsidRDefault="00702976" w:rsidP="00702976">
      <w:pPr>
        <w:spacing w:before="120" w:after="120" w:afterAutospacing="0"/>
        <w:ind w:firstLine="720"/>
        <w:jc w:val="center"/>
        <w:rPr>
          <w:lang w:val="en-US"/>
        </w:rPr>
      </w:pPr>
      <m:oMathPara>
        <m:oMath>
          <m:r>
            <w:rPr>
              <w:rFonts w:ascii="Cambria Math"/>
            </w:rPr>
            <m:t>Gaug</m:t>
          </m:r>
          <m:sSub>
            <m:sSubPr>
              <m:ctrlPr>
                <w:rPr>
                  <w:rFonts w:ascii="Cambria Math" w:hAnsi="Cambria Math"/>
                  <w:i/>
                </w:rPr>
              </m:ctrlPr>
            </m:sSubPr>
            <m:e>
              <m:r>
                <w:rPr>
                  <w:rFonts w:ascii="Cambria Math"/>
                </w:rPr>
                <m:t>e</m:t>
              </m:r>
            </m:e>
            <m:sub>
              <m:r>
                <w:rPr>
                  <w:rFonts w:ascii="Cambria Math"/>
                </w:rPr>
                <m:t>c</m:t>
              </m:r>
              <m:r>
                <w:rPr>
                  <w:rFonts w:ascii="Cambria Math"/>
                </w:rPr>
                <m:t>h</m:t>
              </m:r>
            </m:sub>
          </m:sSub>
          <m:r>
            <w:rPr>
              <w:rFonts w:asci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c</m:t>
                              </m:r>
                              <m:r>
                                <w:rPr>
                                  <w:rFonts w:ascii="Cambria Math"/>
                                </w:rPr>
                                <m:t>h</m:t>
                              </m:r>
                            </m:e>
                            <m:sub>
                              <m:r>
                                <w:rPr>
                                  <w:rFonts w:ascii="Cambria Math"/>
                                </w:rPr>
                                <m:t>LR</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c</m:t>
                              </m:r>
                              <m:r>
                                <w:rPr>
                                  <w:rFonts w:ascii="Cambria Math"/>
                                </w:rPr>
                                <m:t>h</m:t>
                              </m:r>
                            </m:e>
                            <m:sub>
                              <m:r>
                                <w:rPr>
                                  <w:rFonts w:ascii="Cambria Math"/>
                                </w:rPr>
                                <m:t>RR</m:t>
                              </m:r>
                            </m:sub>
                          </m:sSub>
                        </m:sub>
                      </m:sSub>
                    </m:e>
                  </m:d>
                </m:e>
                <m:sup>
                  <m:r>
                    <w:rPr>
                      <w:rFonts w:ascii="Cambria Math"/>
                    </w:rPr>
                    <m:t>2</m:t>
                  </m:r>
                </m:sup>
              </m:sSup>
              <m:r>
                <w:rPr>
                  <w:rFonts w:asci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c</m:t>
                              </m:r>
                              <m:r>
                                <w:rPr>
                                  <w:rFonts w:ascii="Cambria Math"/>
                                </w:rPr>
                                <m:t>h</m:t>
                              </m:r>
                            </m:e>
                            <m:sub>
                              <m:r>
                                <w:rPr>
                                  <w:rFonts w:ascii="Cambria Math"/>
                                </w:rPr>
                                <m:t>LR</m:t>
                              </m:r>
                            </m:sub>
                          </m:sSub>
                        </m:sub>
                      </m:sSub>
                      <m:r>
                        <w:rPr>
                          <w:rFonts w:ascii="Cambria Math"/>
                        </w:rPr>
                        <m:t>-</m:t>
                      </m:r>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c</m:t>
                              </m:r>
                              <m:r>
                                <w:rPr>
                                  <w:rFonts w:ascii="Cambria Math"/>
                                </w:rPr>
                                <m:t>h</m:t>
                              </m:r>
                            </m:e>
                            <m:sub>
                              <m:r>
                                <w:rPr>
                                  <w:rFonts w:ascii="Cambria Math"/>
                                </w:rPr>
                                <m:t>RR</m:t>
                              </m:r>
                            </m:sub>
                          </m:sSub>
                        </m:sub>
                      </m:sSub>
                    </m:e>
                  </m:d>
                </m:e>
                <m:sup>
                  <m:r>
                    <w:rPr>
                      <w:rFonts w:ascii="Cambria Math"/>
                    </w:rPr>
                    <m:t>2</m:t>
                  </m:r>
                </m:sup>
              </m:sSup>
              <m:r>
                <w:rPr>
                  <w:rFonts w:asci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rPr>
                            <m:t>Z</m:t>
                          </m:r>
                        </m:e>
                        <m:sub>
                          <m:sSub>
                            <m:sSubPr>
                              <m:ctrlPr>
                                <w:rPr>
                                  <w:rFonts w:ascii="Cambria Math" w:hAnsi="Cambria Math"/>
                                  <w:i/>
                                </w:rPr>
                              </m:ctrlPr>
                            </m:sSubPr>
                            <m:e>
                              <m:r>
                                <w:rPr>
                                  <w:rFonts w:ascii="Cambria Math"/>
                                </w:rPr>
                                <m:t>c</m:t>
                              </m:r>
                              <m:r>
                                <w:rPr>
                                  <w:rFonts w:ascii="Cambria Math"/>
                                </w:rPr>
                                <m:t>h</m:t>
                              </m:r>
                            </m:e>
                            <m:sub>
                              <m:r>
                                <w:rPr>
                                  <w:rFonts w:ascii="Cambria Math"/>
                                </w:rPr>
                                <m:t>LR</m:t>
                              </m:r>
                            </m:sub>
                          </m:sSub>
                        </m:sub>
                      </m:sSub>
                      <m:r>
                        <w:rPr>
                          <w:rFonts w:ascii="Cambria Math"/>
                        </w:rPr>
                        <m:t>-</m:t>
                      </m:r>
                      <m:sSub>
                        <m:sSubPr>
                          <m:ctrlPr>
                            <w:rPr>
                              <w:rFonts w:ascii="Cambria Math" w:hAnsi="Cambria Math"/>
                              <w:i/>
                            </w:rPr>
                          </m:ctrlPr>
                        </m:sSubPr>
                        <m:e>
                          <m:r>
                            <w:rPr>
                              <w:rFonts w:ascii="Cambria Math"/>
                            </w:rPr>
                            <m:t>Z</m:t>
                          </m:r>
                        </m:e>
                        <m:sub>
                          <m:sSub>
                            <m:sSubPr>
                              <m:ctrlPr>
                                <w:rPr>
                                  <w:rFonts w:ascii="Cambria Math" w:hAnsi="Cambria Math"/>
                                  <w:i/>
                                </w:rPr>
                              </m:ctrlPr>
                            </m:sSubPr>
                            <m:e>
                              <m:r>
                                <w:rPr>
                                  <w:rFonts w:ascii="Cambria Math"/>
                                </w:rPr>
                                <m:t>c</m:t>
                              </m:r>
                              <m:r>
                                <w:rPr>
                                  <w:rFonts w:ascii="Cambria Math"/>
                                </w:rPr>
                                <m:t>h</m:t>
                              </m:r>
                            </m:e>
                            <m:sub>
                              <m:r>
                                <w:rPr>
                                  <w:rFonts w:ascii="Cambria Math"/>
                                </w:rPr>
                                <m:t>RR</m:t>
                              </m:r>
                            </m:sub>
                          </m:sSub>
                        </m:sub>
                      </m:sSub>
                    </m:e>
                  </m:d>
                </m:e>
                <m:sup>
                  <m:r>
                    <w:rPr>
                      <w:rFonts w:ascii="Cambria Math"/>
                    </w:rPr>
                    <m:t>2</m:t>
                  </m:r>
                </m:sup>
              </m:sSup>
            </m:e>
          </m:rad>
        </m:oMath>
      </m:oMathPara>
    </w:p>
    <w:p w14:paraId="3F9B4BB5" w14:textId="48FD1C8F" w:rsidR="00702976" w:rsidRDefault="00702976" w:rsidP="00702976">
      <w:pPr>
        <w:spacing w:before="120" w:after="120" w:afterAutospacing="0"/>
        <w:jc w:val="center"/>
      </w:pPr>
    </w:p>
    <w:p w14:paraId="313D8240" w14:textId="6037694B" w:rsidR="00702976" w:rsidRDefault="00702976" w:rsidP="00702976">
      <w:pPr>
        <w:pStyle w:val="InLineEmphasis"/>
        <w:jc w:val="center"/>
      </w:pPr>
      <w:r>
        <w:t xml:space="preserve">Track </w:t>
      </w:r>
      <w:proofErr w:type="gramStart"/>
      <w:r>
        <w:t>Cant</w:t>
      </w:r>
      <w:proofErr w:type="gramEnd"/>
    </w:p>
    <w:p w14:paraId="4D5920FA" w14:textId="6E4C9790" w:rsidR="00377415" w:rsidRPr="00702976" w:rsidRDefault="00377415" w:rsidP="00702976">
      <w:pPr>
        <w:spacing w:before="120" w:after="120" w:afterAutospacing="0"/>
        <w:ind w:firstLine="720"/>
        <w:jc w:val="center"/>
      </w:pPr>
      <m:oMathPara>
        <m:oMath>
          <m:r>
            <w:rPr>
              <w:rFonts w:ascii="Cambria Math"/>
            </w:rPr>
            <m:t>Can</m:t>
          </m:r>
          <m:sSub>
            <m:sSubPr>
              <m:ctrlPr>
                <w:rPr>
                  <w:rFonts w:ascii="Cambria Math" w:hAnsi="Cambria Math"/>
                  <w:i/>
                </w:rPr>
              </m:ctrlPr>
            </m:sSubPr>
            <m:e>
              <m:r>
                <w:rPr>
                  <w:rFonts w:ascii="Cambria Math"/>
                </w:rPr>
                <m:t>t</m:t>
              </m:r>
            </m:e>
            <m:sub>
              <m:r>
                <w:rPr>
                  <w:rFonts w:ascii="Cambria Math"/>
                </w:rPr>
                <m:t>c</m:t>
              </m:r>
              <m:r>
                <w:rPr>
                  <w:rFonts w:ascii="Cambria Math"/>
                </w:rPr>
                <m:t>h</m:t>
              </m:r>
            </m:sub>
          </m:sSub>
          <m:r>
            <w:rPr>
              <w:rFonts w:ascii="Cambria Math"/>
            </w:rPr>
            <m:t>=</m:t>
          </m:r>
          <m:sSub>
            <m:sSubPr>
              <m:ctrlPr>
                <w:rPr>
                  <w:rFonts w:ascii="Cambria Math" w:hAnsi="Cambria Math"/>
                  <w:i/>
                </w:rPr>
              </m:ctrlPr>
            </m:sSubPr>
            <m:e>
              <m:r>
                <w:rPr>
                  <w:rFonts w:ascii="Cambria Math"/>
                </w:rPr>
                <m:t>Z</m:t>
              </m:r>
            </m:e>
            <m:sub>
              <m:sSub>
                <m:sSubPr>
                  <m:ctrlPr>
                    <w:rPr>
                      <w:rFonts w:ascii="Cambria Math" w:hAnsi="Cambria Math"/>
                      <w:i/>
                    </w:rPr>
                  </m:ctrlPr>
                </m:sSubPr>
                <m:e>
                  <m:r>
                    <w:rPr>
                      <w:rFonts w:ascii="Cambria Math"/>
                    </w:rPr>
                    <m:t>c</m:t>
                  </m:r>
                  <m:r>
                    <w:rPr>
                      <w:rFonts w:ascii="Cambria Math"/>
                    </w:rPr>
                    <m:t>h</m:t>
                  </m:r>
                </m:e>
                <m:sub>
                  <m:r>
                    <w:rPr>
                      <w:rFonts w:ascii="Cambria Math"/>
                    </w:rPr>
                    <m:t>LR</m:t>
                  </m:r>
                </m:sub>
              </m:sSub>
            </m:sub>
          </m:sSub>
          <m:r>
            <w:rPr>
              <w:rFonts w:ascii="Cambria Math"/>
            </w:rPr>
            <m:t>-</m:t>
          </m:r>
          <m:sSub>
            <m:sSubPr>
              <m:ctrlPr>
                <w:rPr>
                  <w:rFonts w:ascii="Cambria Math" w:hAnsi="Cambria Math"/>
                  <w:i/>
                </w:rPr>
              </m:ctrlPr>
            </m:sSubPr>
            <m:e>
              <m:r>
                <w:rPr>
                  <w:rFonts w:ascii="Cambria Math"/>
                </w:rPr>
                <m:t>Z</m:t>
              </m:r>
            </m:e>
            <m:sub>
              <m:sSub>
                <m:sSubPr>
                  <m:ctrlPr>
                    <w:rPr>
                      <w:rFonts w:ascii="Cambria Math" w:hAnsi="Cambria Math"/>
                      <w:i/>
                    </w:rPr>
                  </m:ctrlPr>
                </m:sSubPr>
                <m:e>
                  <m:r>
                    <w:rPr>
                      <w:rFonts w:ascii="Cambria Math"/>
                    </w:rPr>
                    <m:t>c</m:t>
                  </m:r>
                  <m:r>
                    <w:rPr>
                      <w:rFonts w:ascii="Cambria Math"/>
                    </w:rPr>
                    <m:t>h</m:t>
                  </m:r>
                </m:e>
                <m:sub>
                  <m:r>
                    <w:rPr>
                      <w:rFonts w:ascii="Cambria Math"/>
                    </w:rPr>
                    <m:t>RR</m:t>
                  </m:r>
                </m:sub>
              </m:sSub>
            </m:sub>
          </m:sSub>
        </m:oMath>
      </m:oMathPara>
    </w:p>
    <w:p w14:paraId="33177FF7" w14:textId="48CF4095" w:rsidR="00702976" w:rsidRDefault="00702976" w:rsidP="00702976">
      <w:pPr>
        <w:spacing w:before="120" w:after="120" w:afterAutospacing="0"/>
        <w:jc w:val="center"/>
      </w:pPr>
    </w:p>
    <w:p w14:paraId="51ED61E7" w14:textId="493CE909" w:rsidR="00702976" w:rsidRDefault="00702976" w:rsidP="00702976">
      <w:pPr>
        <w:pStyle w:val="InLineEmphasis"/>
        <w:jc w:val="center"/>
      </w:pPr>
      <w:r>
        <w:t>Track Twist</w:t>
      </w:r>
    </w:p>
    <w:p w14:paraId="1A0FF50B" w14:textId="08DB84F9" w:rsidR="00702976" w:rsidRPr="00702976" w:rsidRDefault="00702976" w:rsidP="00702976">
      <w:pPr>
        <w:spacing w:before="120" w:after="120" w:afterAutospacing="0"/>
        <w:ind w:firstLine="720"/>
        <w:jc w:val="left"/>
      </w:pPr>
      <m:oMathPara>
        <m:oMath>
          <m:r>
            <w:rPr>
              <w:rFonts w:ascii="Cambria Math"/>
            </w:rPr>
            <m:t>Twis</m:t>
          </m:r>
          <m:sSub>
            <m:sSubPr>
              <m:ctrlPr>
                <w:rPr>
                  <w:rFonts w:ascii="Cambria Math" w:hAnsi="Cambria Math"/>
                  <w:i/>
                </w:rPr>
              </m:ctrlPr>
            </m:sSubPr>
            <m:e>
              <m:r>
                <w:rPr>
                  <w:rFonts w:ascii="Cambria Math"/>
                </w:rPr>
                <m:t>t</m:t>
              </m:r>
            </m:e>
            <m:sub>
              <m:r>
                <w:rPr>
                  <w:rFonts w:ascii="Cambria Math"/>
                </w:rPr>
                <m:t>c</m:t>
              </m:r>
              <m:r>
                <w:rPr>
                  <w:rFonts w:ascii="Cambria Math"/>
                </w:rPr>
                <m:t>h</m:t>
              </m:r>
            </m:sub>
          </m:sSub>
          <m:r>
            <w:rPr>
              <w:rFonts w:ascii="Cambria Math"/>
            </w:rPr>
            <m:t>=Can</m:t>
          </m:r>
          <m:sSub>
            <m:sSubPr>
              <m:ctrlPr>
                <w:rPr>
                  <w:rFonts w:ascii="Cambria Math" w:hAnsi="Cambria Math"/>
                  <w:i/>
                </w:rPr>
              </m:ctrlPr>
            </m:sSubPr>
            <m:e>
              <m:r>
                <w:rPr>
                  <w:rFonts w:ascii="Cambria Math"/>
                </w:rPr>
                <m:t>t</m:t>
              </m:r>
            </m:e>
            <m:sub>
              <m:r>
                <w:rPr>
                  <w:rFonts w:ascii="Cambria Math"/>
                </w:rPr>
                <m:t>c</m:t>
              </m:r>
              <m:r>
                <w:rPr>
                  <w:rFonts w:ascii="Cambria Math"/>
                </w:rPr>
                <m:t>h</m:t>
              </m:r>
            </m:sub>
          </m:sSub>
          <m:r>
            <w:rPr>
              <w:rFonts w:ascii="Cambria Math"/>
            </w:rPr>
            <m:t>-</m:t>
          </m:r>
          <m:r>
            <w:rPr>
              <w:rFonts w:ascii="Cambria Math"/>
            </w:rPr>
            <m:t>Can</m:t>
          </m:r>
          <m:sSub>
            <m:sSubPr>
              <m:ctrlPr>
                <w:rPr>
                  <w:rFonts w:ascii="Cambria Math" w:hAnsi="Cambria Math"/>
                  <w:i/>
                </w:rPr>
              </m:ctrlPr>
            </m:sSubPr>
            <m:e>
              <m:r>
                <w:rPr>
                  <w:rFonts w:ascii="Cambria Math"/>
                </w:rPr>
                <m:t>t</m:t>
              </m:r>
            </m:e>
            <m:sub>
              <m:r>
                <w:rPr>
                  <w:rFonts w:ascii="Cambria Math"/>
                </w:rPr>
                <m:t>c</m:t>
              </m:r>
              <m:r>
                <w:rPr>
                  <w:rFonts w:ascii="Cambria Math"/>
                </w:rPr>
                <m:t>h-</m:t>
              </m:r>
              <m:r>
                <w:rPr>
                  <w:rFonts w:ascii="Cambria Math"/>
                </w:rPr>
                <m:t>l</m:t>
              </m:r>
            </m:sub>
          </m:sSub>
        </m:oMath>
      </m:oMathPara>
    </w:p>
    <w:p w14:paraId="29BBF449" w14:textId="14C0C5A0" w:rsidR="00702976" w:rsidRPr="008E2826" w:rsidRDefault="00702976" w:rsidP="008E2826">
      <w:pPr>
        <w:spacing w:before="120" w:after="120" w:afterAutospacing="0"/>
        <w:ind w:firstLine="720"/>
        <w:jc w:val="left"/>
        <w:rPr>
          <w:i/>
          <w:color w:val="808080" w:themeColor="background1" w:themeShade="80"/>
        </w:rPr>
      </w:pPr>
      <m:oMathPara>
        <m:oMath>
          <m:r>
            <w:rPr>
              <w:rFonts w:ascii="Cambria Math"/>
              <w:color w:val="808080" w:themeColor="background1" w:themeShade="80"/>
            </w:rPr>
            <m:t>w</m:t>
          </m:r>
          <m:r>
            <w:rPr>
              <w:rFonts w:ascii="Cambria Math" w:hAnsi="Cambria Math" w:cs="Cambria Math"/>
              <w:color w:val="808080" w:themeColor="background1" w:themeShade="80"/>
            </w:rPr>
            <m:t>h</m:t>
          </m:r>
          <m:r>
            <w:rPr>
              <w:rFonts w:ascii="Cambria Math"/>
              <w:color w:val="808080" w:themeColor="background1" w:themeShade="80"/>
            </w:rPr>
            <m:t>ere l=given twist base lengt</m:t>
          </m:r>
          <m:r>
            <w:rPr>
              <w:rFonts w:ascii="Cambria Math" w:hAnsi="Cambria Math" w:cs="Cambria Math"/>
              <w:color w:val="808080" w:themeColor="background1" w:themeShade="80"/>
            </w:rPr>
            <m:t>h</m:t>
          </m:r>
        </m:oMath>
      </m:oMathPara>
    </w:p>
    <w:p w14:paraId="426A3C5A" w14:textId="77777777" w:rsidR="008E2826" w:rsidRPr="008E2826" w:rsidRDefault="008E2826" w:rsidP="008E2826">
      <w:pPr>
        <w:spacing w:before="120" w:after="120" w:afterAutospacing="0"/>
        <w:ind w:firstLine="720"/>
        <w:jc w:val="left"/>
        <w:rPr>
          <w:i/>
          <w:color w:val="808080" w:themeColor="background1" w:themeShade="80"/>
        </w:rPr>
      </w:pPr>
    </w:p>
    <w:p w14:paraId="5FD9D6A3" w14:textId="77777777" w:rsidR="009F132E" w:rsidRDefault="009F132E" w:rsidP="009F132E">
      <w:pPr>
        <w:pStyle w:val="InLineEmphasis"/>
        <w:jc w:val="center"/>
      </w:pPr>
      <w:r>
        <w:t>Track Line</w:t>
      </w:r>
    </w:p>
    <w:p w14:paraId="430C2400" w14:textId="77777777" w:rsidR="009F132E" w:rsidRPr="00E326CA" w:rsidRDefault="009F132E" w:rsidP="009F132E">
      <w:pPr>
        <w:pStyle w:val="InLineEmphasis"/>
        <w:ind w:left="993" w:right="1133"/>
        <w:jc w:val="center"/>
        <w:rPr>
          <w:rStyle w:val="Emphasis"/>
          <w:rFonts w:ascii="Segoe UI" w:hAnsi="Segoe UI" w:cs="Segoe UI"/>
          <w:i/>
          <w:iCs/>
          <w:color w:val="243C74" w:themeColor="accent1"/>
          <w:lang w:val="en-AU"/>
        </w:rPr>
      </w:pPr>
      <w:r w:rsidRPr="00E326CA">
        <w:rPr>
          <w:rStyle w:val="Emphasis"/>
          <w:rFonts w:ascii="Segoe UI" w:hAnsi="Segoe UI" w:cs="Segoe UI"/>
          <w:i/>
          <w:iCs/>
          <w:color w:val="243C74" w:themeColor="accent1"/>
          <w:lang w:val="en-AU"/>
        </w:rPr>
        <w:t xml:space="preserve">Please note, track </w:t>
      </w:r>
      <w:r>
        <w:rPr>
          <w:rStyle w:val="Emphasis"/>
          <w:rFonts w:ascii="Segoe UI" w:hAnsi="Segoe UI" w:cs="Segoe UI"/>
          <w:i/>
          <w:iCs/>
          <w:color w:val="243C74" w:themeColor="accent1"/>
          <w:lang w:val="en-AU"/>
        </w:rPr>
        <w:t>line</w:t>
      </w:r>
      <w:r w:rsidRPr="00E326CA">
        <w:rPr>
          <w:rStyle w:val="Emphasis"/>
          <w:rFonts w:ascii="Segoe UI" w:hAnsi="Segoe UI" w:cs="Segoe UI"/>
          <w:i/>
          <w:iCs/>
          <w:color w:val="243C74" w:themeColor="accent1"/>
          <w:lang w:val="en-AU"/>
        </w:rPr>
        <w:t xml:space="preserve"> is calculated for both left and right rail separately. In this instance, each of the </w:t>
      </w:r>
      <m:oMath>
        <m:r>
          <w:rPr>
            <w:rStyle w:val="Emphasis"/>
            <w:rFonts w:ascii="Cambria Math" w:hAnsi="Cambria Math" w:cs="Segoe UI"/>
            <w:color w:val="243C74" w:themeColor="accent1"/>
            <w:lang w:val="en-AU"/>
          </w:rPr>
          <m:t>X,Y and Z</m:t>
        </m:r>
      </m:oMath>
      <w:r w:rsidRPr="00E326CA">
        <w:rPr>
          <w:rStyle w:val="Emphasis"/>
          <w:rFonts w:ascii="Segoe UI" w:hAnsi="Segoe UI" w:cs="Segoe UI"/>
          <w:i/>
          <w:iCs/>
          <w:color w:val="243C74" w:themeColor="accent1"/>
          <w:lang w:val="en-AU"/>
        </w:rPr>
        <w:t xml:space="preserve"> variables in the equations below will be substituted with left rail or right rail data only – not a mix of both.</w:t>
      </w:r>
      <w:r>
        <w:rPr>
          <w:rStyle w:val="Emphasis"/>
          <w:rFonts w:ascii="Segoe UI" w:hAnsi="Segoe UI" w:cs="Segoe UI"/>
          <w:i/>
          <w:iCs/>
          <w:color w:val="243C74" w:themeColor="accent1"/>
          <w:lang w:val="en-AU"/>
        </w:rPr>
        <w:t xml:space="preserve"> The chainage at which the line parameter is reported will be the chainage at the middle of the chord.</w:t>
      </w:r>
    </w:p>
    <w:p w14:paraId="43CDE659" w14:textId="77777777" w:rsidR="009F132E" w:rsidRPr="008E2826" w:rsidRDefault="0070569F" w:rsidP="009F132E">
      <w:pPr>
        <w:spacing w:before="120" w:after="120" w:afterAutospacing="0"/>
        <w:ind w:firstLine="720"/>
        <w:jc w:val="left"/>
      </w:pPr>
      <m:oMathPara>
        <m:oMath>
          <m:sSub>
            <m:sSubPr>
              <m:ctrlPr>
                <w:rPr>
                  <w:rFonts w:ascii="Cambria Math" w:hAnsi="Cambria Math"/>
                  <w:i/>
                </w:rPr>
              </m:ctrlPr>
            </m:sSubPr>
            <m:e>
              <m:r>
                <w:rPr>
                  <w:rFonts w:ascii="Cambria Math"/>
                </w:rPr>
                <m:t>Line</m:t>
              </m:r>
            </m:e>
            <m:sub>
              <m:r>
                <w:rPr>
                  <w:rFonts w:ascii="Cambria Math"/>
                </w:rPr>
                <m:t>c</m:t>
              </m:r>
              <m:r>
                <w:rPr>
                  <w:rFonts w:ascii="Cambria Math"/>
                </w:rPr>
                <m:t>h</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HC</m:t>
                      </m:r>
                    </m:e>
                    <m:sub>
                      <m:r>
                        <w:rPr>
                          <w:rFonts w:ascii="Cambria Math"/>
                        </w:rPr>
                        <m:t>c</m:t>
                      </m:r>
                      <m:r>
                        <w:rPr>
                          <w:rFonts w:ascii="Cambria Math"/>
                        </w:rPr>
                        <m:t>h</m:t>
                      </m:r>
                    </m:sub>
                  </m:sSub>
                </m:e>
                <m:sup>
                  <m:r>
                    <w:rPr>
                      <w:rFonts w:ascii="Cambria Math"/>
                    </w:rPr>
                    <m:t>2</m:t>
                  </m:r>
                </m:sup>
              </m:sSup>
            </m:num>
            <m:den>
              <m:r>
                <w:rPr>
                  <w:rFonts w:ascii="Cambria Math"/>
                </w:rPr>
                <m:t>8</m:t>
              </m:r>
              <m:r>
                <w:rPr>
                  <w:rFonts w:ascii="Cambria Math" w:hAnsi="Cambria Math"/>
                </w:rPr>
                <m:t>∙</m:t>
              </m:r>
              <m:sSub>
                <m:sSubPr>
                  <m:ctrlPr>
                    <w:rPr>
                      <w:rFonts w:ascii="Cambria Math" w:hAnsi="Cambria Math"/>
                      <w:i/>
                    </w:rPr>
                  </m:ctrlPr>
                </m:sSubPr>
                <m:e>
                  <m:r>
                    <w:rPr>
                      <w:rFonts w:ascii="Cambria Math"/>
                    </w:rPr>
                    <m:t>HR</m:t>
                  </m:r>
                </m:e>
                <m:sub>
                  <m:r>
                    <w:rPr>
                      <w:rFonts w:ascii="Cambria Math"/>
                    </w:rPr>
                    <m:t>c</m:t>
                  </m:r>
                  <m:r>
                    <w:rPr>
                      <w:rFonts w:ascii="Cambria Math"/>
                    </w:rPr>
                    <m:t>h</m:t>
                  </m:r>
                </m:sub>
              </m:sSub>
            </m:den>
          </m:f>
          <m:r>
            <w:rPr>
              <w:rFonts w:ascii="Cambria Math" w:hAnsi="Cambria Math" w:cs="Cambria Math"/>
            </w:rPr>
            <m:t>⋅</m:t>
          </m:r>
          <m:f>
            <m:fPr>
              <m:ctrlPr>
                <w:rPr>
                  <w:rFonts w:ascii="Cambria Math" w:hAnsi="Cambria Math"/>
                  <w:i/>
                </w:rPr>
              </m:ctrlPr>
            </m:fPr>
            <m:num>
              <m:sSub>
                <m:sSubPr>
                  <m:ctrlPr>
                    <w:rPr>
                      <w:rFonts w:ascii="Cambria Math" w:hAnsi="Cambria Math"/>
                      <w:i/>
                    </w:rPr>
                  </m:ctrlPr>
                </m:sSubPr>
                <m:e>
                  <m:r>
                    <w:rPr>
                      <w:rFonts w:ascii="Cambria Math"/>
                    </w:rPr>
                    <m:t>Δ</m:t>
                  </m:r>
                  <m:r>
                    <w:rPr>
                      <w:rFonts w:ascii="Cambria Math" w:hAnsi="Cambria Math"/>
                    </w:rPr>
                    <m:t>θ</m:t>
                  </m:r>
                </m:e>
                <m:sub>
                  <m:r>
                    <w:rPr>
                      <w:rFonts w:ascii="Cambria Math"/>
                    </w:rPr>
                    <m:t>c</m:t>
                  </m:r>
                  <m:r>
                    <w:rPr>
                      <w:rFonts w:ascii="Cambria Math"/>
                    </w:rPr>
                    <m:t>h</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Δ</m:t>
                      </m:r>
                      <m:r>
                        <w:rPr>
                          <w:rFonts w:ascii="Cambria Math" w:hAnsi="Cambria Math"/>
                        </w:rPr>
                        <m:t>θ</m:t>
                      </m:r>
                    </m:e>
                    <m:sub>
                      <m:r>
                        <w:rPr>
                          <w:rFonts w:ascii="Cambria Math"/>
                        </w:rPr>
                        <m:t>c</m:t>
                      </m:r>
                      <m:r>
                        <w:rPr>
                          <w:rFonts w:ascii="Cambria Math"/>
                        </w:rPr>
                        <m:t>h</m:t>
                      </m:r>
                    </m:sub>
                  </m:sSub>
                </m:e>
              </m:d>
            </m:den>
          </m:f>
        </m:oMath>
      </m:oMathPara>
    </w:p>
    <w:p w14:paraId="4D0AAFB6" w14:textId="77777777" w:rsidR="009F132E" w:rsidRPr="008D72D7" w:rsidRDefault="009F132E" w:rsidP="009F132E">
      <w:pPr>
        <w:spacing w:before="120" w:after="120" w:afterAutospacing="0"/>
        <w:ind w:firstLine="720"/>
        <w:jc w:val="left"/>
        <w:rPr>
          <w:sz w:val="12"/>
          <w:szCs w:val="12"/>
        </w:rPr>
      </w:pPr>
    </w:p>
    <w:p w14:paraId="2E03A89E" w14:textId="77777777" w:rsidR="009F132E" w:rsidRPr="008E2826" w:rsidRDefault="009F132E" w:rsidP="009F132E">
      <w:pPr>
        <w:spacing w:before="120" w:after="120" w:afterAutospacing="0"/>
        <w:ind w:firstLine="720"/>
        <w:jc w:val="left"/>
        <w:rPr>
          <w:color w:val="808080" w:themeColor="background1" w:themeShade="80"/>
        </w:rPr>
      </w:pPr>
      <m:oMathPara>
        <m:oMath>
          <m:r>
            <w:rPr>
              <w:rFonts w:ascii="Cambria Math"/>
              <w:color w:val="808080" w:themeColor="background1" w:themeShade="80"/>
            </w:rPr>
            <m:t>w</m:t>
          </m:r>
          <m:r>
            <w:rPr>
              <w:rFonts w:ascii="Cambria Math" w:hAnsi="Cambria Math" w:cs="Cambria Math"/>
              <w:color w:val="808080" w:themeColor="background1" w:themeShade="80"/>
            </w:rPr>
            <m:t>ith</m:t>
          </m:r>
        </m:oMath>
      </m:oMathPara>
    </w:p>
    <w:p w14:paraId="5D688485" w14:textId="77777777" w:rsidR="009F132E" w:rsidRPr="008D72D7" w:rsidRDefault="009F132E" w:rsidP="009F132E">
      <w:pPr>
        <w:spacing w:before="120" w:after="120" w:afterAutospacing="0"/>
        <w:ind w:firstLine="720"/>
        <w:jc w:val="left"/>
        <w:rPr>
          <w:sz w:val="12"/>
          <w:szCs w:val="12"/>
        </w:rPr>
      </w:pPr>
    </w:p>
    <w:p w14:paraId="0DB0DB54" w14:textId="77777777" w:rsidR="009F132E" w:rsidRDefault="0070569F" w:rsidP="009F132E">
      <w:pPr>
        <w:spacing w:before="120" w:after="12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HR</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f>
            <m:fPr>
              <m:ctrlPr>
                <w:rPr>
                  <w:rFonts w:ascii="Cambria Math" w:hAnsi="Cambria Math"/>
                  <w:i/>
                  <w:color w:val="808080" w:themeColor="background1" w:themeShade="80"/>
                </w:rPr>
              </m:ctrlPr>
            </m:fPr>
            <m:num>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r>
                <w:rPr>
                  <w:rFonts w:ascii="Cambria Math" w:hAnsi="Cambria Math" w:cs="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r>
                <w:rPr>
                  <w:rFonts w:ascii="Cambria Math" w:hAnsi="Cambria Math" w:cs="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num>
            <m:den>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HA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HA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HA</m:t>
                      </m:r>
                    </m:e>
                    <m:sub>
                      <m:r>
                        <w:rPr>
                          <w:rFonts w:ascii="Cambria Math"/>
                          <w:color w:val="808080" w:themeColor="background1" w:themeShade="80"/>
                        </w:rPr>
                        <m:t>c</m:t>
                      </m:r>
                      <m:r>
                        <w:rPr>
                          <w:rFonts w:ascii="Cambria Math"/>
                          <w:color w:val="808080" w:themeColor="background1" w:themeShade="80"/>
                        </w:rPr>
                        <m:t>h</m:t>
                      </m:r>
                    </m:sub>
                  </m:sSub>
                </m:e>
              </m:d>
            </m:den>
          </m:f>
        </m:oMath>
      </m:oMathPara>
    </w:p>
    <w:p w14:paraId="54DAE667" w14:textId="77777777" w:rsidR="009F132E" w:rsidRPr="008E2826" w:rsidRDefault="0070569F" w:rsidP="009F132E">
      <w:pPr>
        <w:spacing w:before="120" w:after="12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e>
          </m:rad>
        </m:oMath>
      </m:oMathPara>
    </w:p>
    <w:p w14:paraId="6CC5E2CB" w14:textId="77777777" w:rsidR="009F132E" w:rsidRPr="008E2826" w:rsidRDefault="0070569F" w:rsidP="009F132E">
      <w:pPr>
        <w:spacing w:before="120" w:after="12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HB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sub>
                      </m:sSub>
                    </m:e>
                  </m:d>
                </m:e>
                <m:sup>
                  <m:r>
                    <w:rPr>
                      <w:rFonts w:ascii="Cambria Math"/>
                      <w:color w:val="808080" w:themeColor="background1" w:themeShade="80"/>
                    </w:rPr>
                    <m:t>2</m:t>
                  </m:r>
                </m:sup>
              </m:sSup>
            </m:e>
          </m:rad>
        </m:oMath>
      </m:oMathPara>
    </w:p>
    <w:p w14:paraId="7E9A7CBB" w14:textId="77777777" w:rsidR="009F132E" w:rsidRPr="008E2826" w:rsidRDefault="0070569F" w:rsidP="009F132E">
      <w:pPr>
        <w:spacing w:before="120" w:after="12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HC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X</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Y</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e>
          </m:rad>
        </m:oMath>
      </m:oMathPara>
    </w:p>
    <w:p w14:paraId="07AFFCDC" w14:textId="77777777" w:rsidR="009F132E" w:rsidRPr="008E2826" w:rsidRDefault="009F132E" w:rsidP="009F132E">
      <w:pPr>
        <w:spacing w:before="120" w:after="120" w:afterAutospacing="0"/>
        <w:ind w:firstLine="720"/>
        <w:jc w:val="left"/>
        <w:rPr>
          <w:rFonts w:ascii="Cambria Math"/>
          <w:i/>
          <w:color w:val="808080" w:themeColor="background1" w:themeShade="80"/>
        </w:rPr>
      </w:pPr>
      <m:oMathPara>
        <m:oMath>
          <m:r>
            <w:rPr>
              <w:rFonts w:ascii="Cambria Math"/>
              <w:color w:val="808080" w:themeColor="background1" w:themeShade="80"/>
            </w:rPr>
            <m:t>w</m:t>
          </m:r>
          <m:r>
            <w:rPr>
              <w:rFonts w:ascii="Cambria Math" w:hAnsi="Cambria Math" w:cs="Cambria Math"/>
              <w:color w:val="808080" w:themeColor="background1" w:themeShade="80"/>
            </w:rPr>
            <m:t>h</m:t>
          </m:r>
          <m:r>
            <w:rPr>
              <w:rFonts w:ascii="Cambria Math"/>
              <w:color w:val="808080" w:themeColor="background1" w:themeShade="80"/>
            </w:rPr>
            <m:t>ere l=</m:t>
          </m:r>
          <m:r>
            <w:rPr>
              <w:rFonts w:ascii="Cambria Math"/>
              <w:color w:val="808080" w:themeColor="background1" w:themeShade="80"/>
            </w:rPr>
            <m:t>h</m:t>
          </m:r>
          <m:r>
            <w:rPr>
              <w:rFonts w:ascii="Cambria Math"/>
              <w:color w:val="808080" w:themeColor="background1" w:themeShade="80"/>
            </w:rPr>
            <m:t>alf of t</m:t>
          </m:r>
          <m:r>
            <w:rPr>
              <w:rFonts w:ascii="Cambria Math"/>
              <w:color w:val="808080" w:themeColor="background1" w:themeShade="80"/>
            </w:rPr>
            <m:t>h</m:t>
          </m:r>
          <m:r>
            <w:rPr>
              <w:rFonts w:ascii="Cambria Math"/>
              <w:color w:val="808080" w:themeColor="background1" w:themeShade="80"/>
            </w:rPr>
            <m:t>e required c</m:t>
          </m:r>
          <m:r>
            <w:rPr>
              <w:rFonts w:ascii="Cambria Math"/>
              <w:color w:val="808080" w:themeColor="background1" w:themeShade="80"/>
            </w:rPr>
            <m:t>h</m:t>
          </m:r>
          <m:r>
            <w:rPr>
              <w:rFonts w:ascii="Cambria Math"/>
              <w:color w:val="808080" w:themeColor="background1" w:themeShade="80"/>
            </w:rPr>
            <m:t>ord lengt</m:t>
          </m:r>
          <m:r>
            <w:rPr>
              <w:rFonts w:ascii="Cambria Math"/>
              <w:color w:val="808080" w:themeColor="background1" w:themeShade="80"/>
            </w:rPr>
            <m:t>h</m:t>
          </m:r>
        </m:oMath>
      </m:oMathPara>
    </w:p>
    <w:p w14:paraId="05843F32" w14:textId="77777777" w:rsidR="009F132E" w:rsidRPr="009F132E" w:rsidRDefault="009F132E" w:rsidP="009F132E">
      <w:pPr>
        <w:ind w:right="95"/>
        <w:rPr>
          <w:color w:val="808080" w:themeColor="background1" w:themeShade="80"/>
        </w:rPr>
      </w:pPr>
    </w:p>
    <w:p w14:paraId="3D790847" w14:textId="77777777" w:rsidR="009F132E" w:rsidRPr="009F132E" w:rsidRDefault="0070569F" w:rsidP="009F132E">
      <w:pPr>
        <w:spacing w:before="80" w:after="80" w:afterAutospacing="0"/>
        <w:ind w:firstLine="720"/>
        <w:jc w:val="left"/>
        <w:rPr>
          <w:rFonts w:ascii="Cambria Math" w:hAns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Δθ</m:t>
              </m:r>
            </m:e>
            <m:sub>
              <m:r>
                <w:rPr>
                  <w:rFonts w:ascii="Cambria Math" w:hAnsi="Cambria Math"/>
                  <w:color w:val="808080" w:themeColor="background1" w:themeShade="80"/>
                </w:rPr>
                <m:t>ch</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θ</m:t>
              </m:r>
            </m:e>
            <m:sub>
              <m:r>
                <w:rPr>
                  <w:rFonts w:ascii="Cambria Math" w:hAnsi="Cambria Math"/>
                  <w:color w:val="808080" w:themeColor="background1" w:themeShade="80"/>
                </w:rPr>
                <m:t>full</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θ</m:t>
              </m:r>
            </m:e>
            <m:sub>
              <m:r>
                <w:rPr>
                  <w:rFonts w:ascii="Cambria Math" w:hAnsi="Cambria Math"/>
                  <w:color w:val="808080" w:themeColor="background1" w:themeShade="80"/>
                </w:rPr>
                <m:t>mid</m:t>
              </m:r>
            </m:sub>
          </m:sSub>
        </m:oMath>
      </m:oMathPara>
    </w:p>
    <w:p w14:paraId="673F5E96" w14:textId="77777777" w:rsidR="009F132E" w:rsidRPr="009F132E" w:rsidRDefault="0070569F" w:rsidP="009F132E">
      <w:pPr>
        <w:spacing w:before="80" w:after="80" w:afterAutospacing="0"/>
        <w:ind w:firstLine="720"/>
        <w:jc w:val="left"/>
        <w:rPr>
          <w:rFonts w:ascii="Cambria Math" w:hAns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θ</m:t>
              </m:r>
            </m:e>
            <m:sub>
              <m:r>
                <w:rPr>
                  <w:rFonts w:ascii="Cambria Math" w:hAnsi="Cambria Math"/>
                  <w:color w:val="808080" w:themeColor="background1" w:themeShade="80"/>
                </w:rPr>
                <m:t>full</m:t>
              </m:r>
            </m:sub>
          </m:sSub>
          <m:r>
            <w:rPr>
              <w:rFonts w:ascii="Cambria Math" w:hAnsi="Cambria Math"/>
              <w:color w:val="808080" w:themeColor="background1" w:themeShade="80"/>
            </w:rPr>
            <m:t>=</m:t>
          </m:r>
          <m:func>
            <m:funcPr>
              <m:ctrlPr>
                <w:rPr>
                  <w:rFonts w:ascii="Cambria Math" w:hAnsi="Cambria Math"/>
                  <w:i/>
                  <w:color w:val="808080" w:themeColor="background1" w:themeShade="80"/>
                </w:rPr>
              </m:ctrlPr>
            </m:funcPr>
            <m:fName>
              <m:sSup>
                <m:sSupPr>
                  <m:ctrlPr>
                    <w:rPr>
                      <w:rFonts w:ascii="Cambria Math" w:hAnsi="Cambria Math"/>
                      <w:i/>
                      <w:color w:val="808080" w:themeColor="background1" w:themeShade="80"/>
                    </w:rPr>
                  </m:ctrlPr>
                </m:sSupPr>
                <m:e>
                  <m:r>
                    <w:rPr>
                      <w:rFonts w:ascii="Cambria Math" w:hAnsi="Cambria Math"/>
                      <w:color w:val="808080" w:themeColor="background1" w:themeShade="80"/>
                    </w:rPr>
                    <m:t>tan</m:t>
                  </m:r>
                </m:e>
                <m:sup>
                  <m:r>
                    <w:rPr>
                      <w:rFonts w:ascii="Cambria Math" w:hAnsi="Cambria Math"/>
                      <w:color w:val="808080" w:themeColor="background1" w:themeShade="80"/>
                    </w:rPr>
                    <m:t>-1</m:t>
                  </m:r>
                </m:sup>
              </m:sSup>
            </m:fName>
            <m:e>
              <m:d>
                <m:dPr>
                  <m:ctrlPr>
                    <w:rPr>
                      <w:rFonts w:ascii="Cambria Math" w:hAnsi="Cambria Math"/>
                      <w:i/>
                      <w:color w:val="808080" w:themeColor="background1" w:themeShade="80"/>
                    </w:rPr>
                  </m:ctrlPr>
                </m:dPr>
                <m:e>
                  <m:f>
                    <m:fPr>
                      <m:ctrlPr>
                        <w:rPr>
                          <w:rFonts w:ascii="Cambria Math" w:hAnsi="Cambria Math"/>
                          <w:i/>
                          <w:color w:val="808080" w:themeColor="background1" w:themeShade="80"/>
                        </w:rPr>
                      </m:ctrlPr>
                    </m:fPr>
                    <m:num>
                      <m:sSub>
                        <m:sSubPr>
                          <m:ctrlPr>
                            <w:rPr>
                              <w:rFonts w:ascii="Cambria Math" w:hAnsi="Cambria Math"/>
                              <w:i/>
                              <w:color w:val="808080" w:themeColor="background1" w:themeShade="80"/>
                            </w:rPr>
                          </m:ctrlPr>
                        </m:sSubPr>
                        <m:e>
                          <m:r>
                            <w:rPr>
                              <w:rFonts w:ascii="Cambria Math" w:hAnsi="Cambria Math"/>
                              <w:color w:val="808080" w:themeColor="background1" w:themeShade="80"/>
                            </w:rPr>
                            <m:t>X</m:t>
                          </m:r>
                        </m:e>
                        <m:sub>
                          <m:r>
                            <w:rPr>
                              <w:rFonts w:ascii="Cambria Math" w:hAnsi="Cambria Math"/>
                              <w:color w:val="808080" w:themeColor="background1" w:themeShade="80"/>
                            </w:rPr>
                            <m:t>ch+l</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X</m:t>
                          </m:r>
                        </m:e>
                        <m:sub>
                          <m:r>
                            <w:rPr>
                              <w:rFonts w:ascii="Cambria Math" w:hAnsi="Cambria Math"/>
                              <w:color w:val="808080" w:themeColor="background1" w:themeShade="80"/>
                            </w:rPr>
                            <m:t>ch-l</m:t>
                          </m:r>
                        </m:sub>
                      </m:sSub>
                    </m:num>
                    <m:den>
                      <m:sSub>
                        <m:sSubPr>
                          <m:ctrlPr>
                            <w:rPr>
                              <w:rFonts w:ascii="Cambria Math" w:hAnsi="Cambria Math"/>
                              <w:i/>
                              <w:color w:val="808080" w:themeColor="background1" w:themeShade="80"/>
                            </w:rPr>
                          </m:ctrlPr>
                        </m:sSubPr>
                        <m:e>
                          <m:r>
                            <w:rPr>
                              <w:rFonts w:ascii="Cambria Math" w:hAnsi="Cambria Math"/>
                              <w:color w:val="808080" w:themeColor="background1" w:themeShade="80"/>
                            </w:rPr>
                            <m:t>Y</m:t>
                          </m:r>
                        </m:e>
                        <m:sub>
                          <m:r>
                            <w:rPr>
                              <w:rFonts w:ascii="Cambria Math" w:hAnsi="Cambria Math"/>
                              <w:color w:val="808080" w:themeColor="background1" w:themeShade="80"/>
                            </w:rPr>
                            <m:t>ch+l</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Y</m:t>
                          </m:r>
                        </m:e>
                        <m:sub>
                          <m:r>
                            <w:rPr>
                              <w:rFonts w:ascii="Cambria Math" w:hAnsi="Cambria Math"/>
                              <w:color w:val="808080" w:themeColor="background1" w:themeShade="80"/>
                            </w:rPr>
                            <m:t>ch-l</m:t>
                          </m:r>
                        </m:sub>
                      </m:sSub>
                    </m:den>
                  </m:f>
                </m:e>
              </m:d>
            </m:e>
          </m:func>
        </m:oMath>
      </m:oMathPara>
    </w:p>
    <w:p w14:paraId="051C95AF" w14:textId="77777777" w:rsidR="009F132E" w:rsidRPr="009F132E" w:rsidRDefault="0070569F" w:rsidP="009F132E">
      <w:pPr>
        <w:spacing w:before="80" w:after="80" w:afterAutospacing="0"/>
        <w:ind w:firstLine="720"/>
        <w:jc w:val="left"/>
        <w:rPr>
          <w:rFonts w:ascii="Cambria Math" w:hAns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θ</m:t>
              </m:r>
            </m:e>
            <m:sub>
              <m:r>
                <w:rPr>
                  <w:rFonts w:ascii="Cambria Math" w:hAnsi="Cambria Math"/>
                  <w:color w:val="808080" w:themeColor="background1" w:themeShade="80"/>
                </w:rPr>
                <m:t>mid</m:t>
              </m:r>
            </m:sub>
          </m:sSub>
          <m:r>
            <w:rPr>
              <w:rFonts w:ascii="Cambria Math" w:hAnsi="Cambria Math"/>
              <w:color w:val="808080" w:themeColor="background1" w:themeShade="80"/>
            </w:rPr>
            <m:t>=</m:t>
          </m:r>
          <m:func>
            <m:funcPr>
              <m:ctrlPr>
                <w:rPr>
                  <w:rFonts w:ascii="Cambria Math" w:hAnsi="Cambria Math"/>
                  <w:i/>
                  <w:color w:val="808080" w:themeColor="background1" w:themeShade="80"/>
                </w:rPr>
              </m:ctrlPr>
            </m:funcPr>
            <m:fName>
              <m:sSup>
                <m:sSupPr>
                  <m:ctrlPr>
                    <w:rPr>
                      <w:rFonts w:ascii="Cambria Math" w:hAnsi="Cambria Math"/>
                      <w:i/>
                      <w:color w:val="808080" w:themeColor="background1" w:themeShade="80"/>
                    </w:rPr>
                  </m:ctrlPr>
                </m:sSupPr>
                <m:e>
                  <m:r>
                    <w:rPr>
                      <w:rFonts w:ascii="Cambria Math" w:hAnsi="Cambria Math"/>
                      <w:color w:val="808080" w:themeColor="background1" w:themeShade="80"/>
                    </w:rPr>
                    <m:t>tan</m:t>
                  </m:r>
                </m:e>
                <m:sup>
                  <m:r>
                    <w:rPr>
                      <w:rFonts w:ascii="Cambria Math" w:hAnsi="Cambria Math"/>
                      <w:color w:val="808080" w:themeColor="background1" w:themeShade="80"/>
                    </w:rPr>
                    <m:t>-1</m:t>
                  </m:r>
                </m:sup>
              </m:sSup>
            </m:fName>
            <m:e>
              <m:d>
                <m:dPr>
                  <m:ctrlPr>
                    <w:rPr>
                      <w:rFonts w:ascii="Cambria Math" w:hAnsi="Cambria Math"/>
                      <w:i/>
                      <w:color w:val="808080" w:themeColor="background1" w:themeShade="80"/>
                    </w:rPr>
                  </m:ctrlPr>
                </m:dPr>
                <m:e>
                  <m:f>
                    <m:fPr>
                      <m:ctrlPr>
                        <w:rPr>
                          <w:rFonts w:ascii="Cambria Math" w:hAnsi="Cambria Math"/>
                          <w:i/>
                          <w:color w:val="808080" w:themeColor="background1" w:themeShade="80"/>
                        </w:rPr>
                      </m:ctrlPr>
                    </m:fPr>
                    <m:num>
                      <m:sSub>
                        <m:sSubPr>
                          <m:ctrlPr>
                            <w:rPr>
                              <w:rFonts w:ascii="Cambria Math" w:hAnsi="Cambria Math"/>
                              <w:i/>
                              <w:color w:val="808080" w:themeColor="background1" w:themeShade="80"/>
                            </w:rPr>
                          </m:ctrlPr>
                        </m:sSubPr>
                        <m:e>
                          <m:r>
                            <w:rPr>
                              <w:rFonts w:ascii="Cambria Math" w:hAnsi="Cambria Math"/>
                              <w:color w:val="808080" w:themeColor="background1" w:themeShade="80"/>
                            </w:rPr>
                            <m:t>X</m:t>
                          </m:r>
                        </m:e>
                        <m:sub>
                          <m:r>
                            <w:rPr>
                              <w:rFonts w:ascii="Cambria Math" w:hAnsi="Cambria Math"/>
                              <w:color w:val="808080" w:themeColor="background1" w:themeShade="80"/>
                            </w:rPr>
                            <m:t>ch</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X</m:t>
                          </m:r>
                        </m:e>
                        <m:sub>
                          <m:r>
                            <w:rPr>
                              <w:rFonts w:ascii="Cambria Math" w:hAnsi="Cambria Math"/>
                              <w:color w:val="808080" w:themeColor="background1" w:themeShade="80"/>
                            </w:rPr>
                            <m:t>ch-l</m:t>
                          </m:r>
                        </m:sub>
                      </m:sSub>
                    </m:num>
                    <m:den>
                      <m:sSub>
                        <m:sSubPr>
                          <m:ctrlPr>
                            <w:rPr>
                              <w:rFonts w:ascii="Cambria Math" w:hAnsi="Cambria Math"/>
                              <w:i/>
                              <w:color w:val="808080" w:themeColor="background1" w:themeShade="80"/>
                            </w:rPr>
                          </m:ctrlPr>
                        </m:sSubPr>
                        <m:e>
                          <m:r>
                            <w:rPr>
                              <w:rFonts w:ascii="Cambria Math" w:hAnsi="Cambria Math"/>
                              <w:color w:val="808080" w:themeColor="background1" w:themeShade="80"/>
                            </w:rPr>
                            <m:t>Y</m:t>
                          </m:r>
                        </m:e>
                        <m:sub>
                          <m:r>
                            <w:rPr>
                              <w:rFonts w:ascii="Cambria Math" w:hAnsi="Cambria Math"/>
                              <w:color w:val="808080" w:themeColor="background1" w:themeShade="80"/>
                            </w:rPr>
                            <m:t>ch</m:t>
                          </m:r>
                        </m:sub>
                      </m:sSub>
                      <m:r>
                        <w:rPr>
                          <w:rFonts w:ascii="Cambria Math" w:hAns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Y</m:t>
                          </m:r>
                        </m:e>
                        <m:sub>
                          <m:r>
                            <w:rPr>
                              <w:rFonts w:ascii="Cambria Math" w:hAnsi="Cambria Math"/>
                              <w:color w:val="808080" w:themeColor="background1" w:themeShade="80"/>
                            </w:rPr>
                            <m:t>ch-l</m:t>
                          </m:r>
                        </m:sub>
                      </m:sSub>
                    </m:den>
                  </m:f>
                </m:e>
              </m:d>
            </m:e>
          </m:func>
        </m:oMath>
      </m:oMathPara>
    </w:p>
    <w:p w14:paraId="75739D74" w14:textId="56493B18" w:rsidR="009F132E" w:rsidRDefault="009F132E" w:rsidP="009F132E">
      <w:pPr>
        <w:spacing w:before="80" w:after="80" w:afterAutospacing="0"/>
        <w:ind w:firstLine="720"/>
        <w:jc w:val="left"/>
      </w:pPr>
      <m:oMathPara>
        <m:oMath>
          <m:r>
            <w:rPr>
              <w:rFonts w:ascii="Cambria Math" w:hAnsi="Cambria Math"/>
              <w:color w:val="808080" w:themeColor="background1" w:themeShade="80"/>
            </w:rPr>
            <m:t>w</m:t>
          </m:r>
          <m:r>
            <w:rPr>
              <w:rFonts w:ascii="Cambria Math" w:hAnsi="Cambria Math" w:cs="Cambria Math"/>
              <w:color w:val="808080" w:themeColor="background1" w:themeShade="80"/>
            </w:rPr>
            <m:t>h</m:t>
          </m:r>
          <m:r>
            <w:rPr>
              <w:rFonts w:ascii="Cambria Math" w:hAnsi="Cambria Math"/>
              <w:color w:val="808080" w:themeColor="background1" w:themeShade="80"/>
            </w:rPr>
            <m:t>ere l=half of the required chord length</m:t>
          </m:r>
        </m:oMath>
      </m:oMathPara>
    </w:p>
    <w:p w14:paraId="5DD3D71D" w14:textId="4C2F7F81" w:rsidR="00702976" w:rsidRDefault="00702976" w:rsidP="00702976">
      <w:pPr>
        <w:pStyle w:val="InLineEmphasis"/>
        <w:jc w:val="center"/>
      </w:pPr>
      <w:r>
        <w:lastRenderedPageBreak/>
        <w:t>Track Top</w:t>
      </w:r>
    </w:p>
    <w:p w14:paraId="3C58E29B" w14:textId="6D6496BA" w:rsidR="00576A4A" w:rsidRPr="00CB1BBE" w:rsidRDefault="00576A4A" w:rsidP="008E2826">
      <w:pPr>
        <w:pStyle w:val="InLineEmphasis"/>
        <w:ind w:left="993" w:right="1133"/>
        <w:jc w:val="center"/>
        <w:rPr>
          <w:rStyle w:val="Emphasis"/>
          <w:rFonts w:ascii="Segoe UI" w:hAnsi="Segoe UI" w:cs="Segoe UI"/>
          <w:i/>
          <w:iCs/>
          <w:color w:val="243C74" w:themeColor="accent1"/>
          <w:lang w:val="en-AU"/>
        </w:rPr>
      </w:pPr>
      <w:r w:rsidRPr="00CB1BBE">
        <w:rPr>
          <w:rStyle w:val="Emphasis"/>
          <w:rFonts w:ascii="Segoe UI" w:hAnsi="Segoe UI" w:cs="Segoe UI"/>
          <w:i/>
          <w:iCs/>
          <w:color w:val="243C74" w:themeColor="accent1"/>
          <w:lang w:val="en-AU"/>
        </w:rPr>
        <w:t xml:space="preserve">Please </w:t>
      </w:r>
      <w:r w:rsidR="00E326CA" w:rsidRPr="00CB1BBE">
        <w:rPr>
          <w:rStyle w:val="Emphasis"/>
          <w:rFonts w:ascii="Segoe UI" w:hAnsi="Segoe UI" w:cs="Segoe UI"/>
          <w:i/>
          <w:iCs/>
          <w:color w:val="243C74" w:themeColor="accent1"/>
          <w:lang w:val="en-AU"/>
        </w:rPr>
        <w:t>note,</w:t>
      </w:r>
      <w:r w:rsidRPr="00CB1BBE">
        <w:rPr>
          <w:rStyle w:val="Emphasis"/>
          <w:rFonts w:ascii="Segoe UI" w:hAnsi="Segoe UI" w:cs="Segoe UI"/>
          <w:i/>
          <w:iCs/>
          <w:color w:val="243C74" w:themeColor="accent1"/>
          <w:lang w:val="en-AU"/>
        </w:rPr>
        <w:t xml:space="preserve"> track top is calculated for both left and right rail </w:t>
      </w:r>
      <w:r w:rsidR="00E326CA" w:rsidRPr="00CB1BBE">
        <w:rPr>
          <w:rStyle w:val="Emphasis"/>
          <w:rFonts w:ascii="Segoe UI" w:hAnsi="Segoe UI" w:cs="Segoe UI"/>
          <w:i/>
          <w:iCs/>
          <w:color w:val="243C74" w:themeColor="accent1"/>
          <w:lang w:val="en-AU"/>
        </w:rPr>
        <w:t>separately</w:t>
      </w:r>
      <w:r w:rsidRPr="00CB1BBE">
        <w:rPr>
          <w:rStyle w:val="Emphasis"/>
          <w:rFonts w:ascii="Segoe UI" w:hAnsi="Segoe UI" w:cs="Segoe UI"/>
          <w:i/>
          <w:iCs/>
          <w:color w:val="243C74" w:themeColor="accent1"/>
          <w:lang w:val="en-AU"/>
        </w:rPr>
        <w:t xml:space="preserve">. In this instance, each of the </w:t>
      </w:r>
      <m:oMath>
        <m:r>
          <w:rPr>
            <w:rStyle w:val="Emphasis"/>
            <w:rFonts w:ascii="Cambria Math" w:hAnsi="Cambria Math" w:cs="Segoe UI"/>
            <w:color w:val="243C74" w:themeColor="accent1"/>
            <w:lang w:val="en-AU"/>
          </w:rPr>
          <m:t>X,Y and Z</m:t>
        </m:r>
      </m:oMath>
      <w:r w:rsidR="00E326CA" w:rsidRPr="00CB1BBE">
        <w:rPr>
          <w:rStyle w:val="Emphasis"/>
          <w:rFonts w:ascii="Segoe UI" w:hAnsi="Segoe UI" w:cs="Segoe UI"/>
          <w:i/>
          <w:iCs/>
          <w:color w:val="243C74" w:themeColor="accent1"/>
          <w:lang w:val="en-AU"/>
        </w:rPr>
        <w:t xml:space="preserve"> variables in the equations below</w:t>
      </w:r>
      <w:r w:rsidRPr="00CB1BBE">
        <w:rPr>
          <w:rStyle w:val="Emphasis"/>
          <w:rFonts w:ascii="Segoe UI" w:hAnsi="Segoe UI" w:cs="Segoe UI"/>
          <w:i/>
          <w:iCs/>
          <w:color w:val="243C74" w:themeColor="accent1"/>
          <w:lang w:val="en-AU"/>
        </w:rPr>
        <w:t xml:space="preserve"> will be </w:t>
      </w:r>
      <w:r w:rsidR="00E326CA" w:rsidRPr="00CB1BBE">
        <w:rPr>
          <w:rStyle w:val="Emphasis"/>
          <w:rFonts w:ascii="Segoe UI" w:hAnsi="Segoe UI" w:cs="Segoe UI"/>
          <w:i/>
          <w:iCs/>
          <w:color w:val="243C74" w:themeColor="accent1"/>
          <w:lang w:val="en-AU"/>
        </w:rPr>
        <w:t>substituted with left rail or right rail data only – not a mix of both. The chainage at which the top parameter is reported will be the cha</w:t>
      </w:r>
      <w:r w:rsidR="008E2826" w:rsidRPr="00CB1BBE">
        <w:rPr>
          <w:rStyle w:val="Emphasis"/>
          <w:rFonts w:ascii="Segoe UI" w:hAnsi="Segoe UI" w:cs="Segoe UI"/>
          <w:i/>
          <w:iCs/>
          <w:color w:val="243C74" w:themeColor="accent1"/>
          <w:lang w:val="en-AU"/>
        </w:rPr>
        <w:t>i</w:t>
      </w:r>
      <w:r w:rsidR="00E326CA" w:rsidRPr="00CB1BBE">
        <w:rPr>
          <w:rStyle w:val="Emphasis"/>
          <w:rFonts w:ascii="Segoe UI" w:hAnsi="Segoe UI" w:cs="Segoe UI"/>
          <w:i/>
          <w:iCs/>
          <w:color w:val="243C74" w:themeColor="accent1"/>
          <w:lang w:val="en-AU"/>
        </w:rPr>
        <w:t>n</w:t>
      </w:r>
      <w:r w:rsidR="008E2826" w:rsidRPr="00CB1BBE">
        <w:rPr>
          <w:rStyle w:val="Emphasis"/>
          <w:rFonts w:ascii="Segoe UI" w:hAnsi="Segoe UI" w:cs="Segoe UI"/>
          <w:i/>
          <w:iCs/>
          <w:color w:val="243C74" w:themeColor="accent1"/>
          <w:lang w:val="en-AU"/>
        </w:rPr>
        <w:t>a</w:t>
      </w:r>
      <w:r w:rsidR="00E326CA" w:rsidRPr="00CB1BBE">
        <w:rPr>
          <w:rStyle w:val="Emphasis"/>
          <w:rFonts w:ascii="Segoe UI" w:hAnsi="Segoe UI" w:cs="Segoe UI"/>
          <w:i/>
          <w:iCs/>
          <w:color w:val="243C74" w:themeColor="accent1"/>
          <w:lang w:val="en-AU"/>
        </w:rPr>
        <w:t>ge at the middle of the chord.</w:t>
      </w:r>
    </w:p>
    <w:p w14:paraId="2962BA5C" w14:textId="5F316984" w:rsidR="00630329" w:rsidRPr="008E2826" w:rsidRDefault="0070569F" w:rsidP="008E2826">
      <w:pPr>
        <w:spacing w:before="120" w:after="120" w:afterAutospacing="0"/>
        <w:ind w:firstLine="720"/>
        <w:jc w:val="left"/>
      </w:pPr>
      <m:oMathPara>
        <m:oMath>
          <m:sSub>
            <m:sSubPr>
              <m:ctrlPr>
                <w:rPr>
                  <w:rFonts w:ascii="Cambria Math" w:hAnsi="Cambria Math"/>
                  <w:i/>
                </w:rPr>
              </m:ctrlPr>
            </m:sSubPr>
            <m:e>
              <m:r>
                <w:rPr>
                  <w:rFonts w:ascii="Cambria Math"/>
                </w:rPr>
                <m:t>Top</m:t>
              </m:r>
            </m:e>
            <m:sub>
              <m:r>
                <w:rPr>
                  <w:rFonts w:ascii="Cambria Math"/>
                </w:rPr>
                <m:t>c</m:t>
              </m:r>
              <m:r>
                <w:rPr>
                  <w:rFonts w:ascii="Cambria Math"/>
                </w:rPr>
                <m:t>h</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VC</m:t>
                      </m:r>
                    </m:e>
                    <m:sub>
                      <m:r>
                        <w:rPr>
                          <w:rFonts w:ascii="Cambria Math"/>
                        </w:rPr>
                        <m:t>c</m:t>
                      </m:r>
                      <m:r>
                        <w:rPr>
                          <w:rFonts w:ascii="Cambria Math"/>
                        </w:rPr>
                        <m:t>h</m:t>
                      </m:r>
                    </m:sub>
                  </m:sSub>
                </m:e>
                <m:sup>
                  <m:r>
                    <w:rPr>
                      <w:rFonts w:ascii="Cambria Math"/>
                    </w:rPr>
                    <m:t>2</m:t>
                  </m:r>
                </m:sup>
              </m:sSup>
            </m:num>
            <m:den>
              <m:r>
                <w:rPr>
                  <w:rFonts w:ascii="Cambria Math"/>
                </w:rPr>
                <m:t>8</m:t>
              </m:r>
              <m:r>
                <w:rPr>
                  <w:rFonts w:ascii="Cambria Math" w:hAnsi="Cambria Math"/>
                </w:rPr>
                <m:t>∙</m:t>
              </m:r>
              <m:sSub>
                <m:sSubPr>
                  <m:ctrlPr>
                    <w:rPr>
                      <w:rFonts w:ascii="Cambria Math" w:hAnsi="Cambria Math"/>
                      <w:i/>
                    </w:rPr>
                  </m:ctrlPr>
                </m:sSubPr>
                <m:e>
                  <m:r>
                    <w:rPr>
                      <w:rFonts w:ascii="Cambria Math"/>
                    </w:rPr>
                    <m:t>VR</m:t>
                  </m:r>
                </m:e>
                <m:sub>
                  <m:r>
                    <w:rPr>
                      <w:rFonts w:ascii="Cambria Math"/>
                    </w:rPr>
                    <m:t>c</m:t>
                  </m:r>
                  <m:r>
                    <w:rPr>
                      <w:rFonts w:ascii="Cambria Math"/>
                    </w:rPr>
                    <m:t>h</m:t>
                  </m:r>
                </m:sub>
              </m:sSub>
            </m:den>
          </m:f>
          <m:r>
            <w:rPr>
              <w:rFonts w:ascii="Cambria Math" w:hAnsi="Cambria Math" w:cs="Cambria Math"/>
            </w:rPr>
            <m:t>⋅</m:t>
          </m:r>
          <m:f>
            <m:fPr>
              <m:ctrlPr>
                <w:rPr>
                  <w:rFonts w:ascii="Cambria Math" w:hAnsi="Cambria Math"/>
                  <w:i/>
                </w:rPr>
              </m:ctrlPr>
            </m:fPr>
            <m:num>
              <m:sSub>
                <m:sSubPr>
                  <m:ctrlPr>
                    <w:rPr>
                      <w:rFonts w:ascii="Cambria Math" w:hAnsi="Cambria Math"/>
                      <w:i/>
                    </w:rPr>
                  </m:ctrlPr>
                </m:sSubPr>
                <m:e>
                  <m:r>
                    <w:rPr>
                      <w:rFonts w:ascii="Cambria Math"/>
                    </w:rPr>
                    <m:t>Δ</m:t>
                  </m:r>
                  <m:r>
                    <w:rPr>
                      <w:rFonts w:ascii="Cambria Math" w:hAnsi="Cambria Math"/>
                    </w:rPr>
                    <m:t>α</m:t>
                  </m:r>
                </m:e>
                <m:sub>
                  <m:r>
                    <w:rPr>
                      <w:rFonts w:ascii="Cambria Math"/>
                    </w:rPr>
                    <m:t>c</m:t>
                  </m:r>
                  <m:r>
                    <w:rPr>
                      <w:rFonts w:ascii="Cambria Math"/>
                    </w:rPr>
                    <m:t>h</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Δ</m:t>
                      </m:r>
                      <m:r>
                        <w:rPr>
                          <w:rFonts w:ascii="Cambria Math" w:hAnsi="Cambria Math"/>
                        </w:rPr>
                        <m:t>α</m:t>
                      </m:r>
                    </m:e>
                    <m:sub>
                      <m:r>
                        <w:rPr>
                          <w:rFonts w:ascii="Cambria Math"/>
                        </w:rPr>
                        <m:t>c</m:t>
                      </m:r>
                      <m:r>
                        <w:rPr>
                          <w:rFonts w:ascii="Cambria Math"/>
                        </w:rPr>
                        <m:t>h</m:t>
                      </m:r>
                    </m:sub>
                  </m:sSub>
                </m:e>
              </m:d>
            </m:den>
          </m:f>
        </m:oMath>
      </m:oMathPara>
    </w:p>
    <w:p w14:paraId="05A9D927" w14:textId="77777777" w:rsidR="008E2826" w:rsidRPr="008D72D7" w:rsidRDefault="008E2826" w:rsidP="008E2826">
      <w:pPr>
        <w:spacing w:before="120" w:after="120" w:afterAutospacing="0"/>
        <w:ind w:firstLine="720"/>
        <w:jc w:val="left"/>
        <w:rPr>
          <w:sz w:val="12"/>
          <w:szCs w:val="12"/>
        </w:rPr>
      </w:pPr>
    </w:p>
    <w:p w14:paraId="7C0D963F" w14:textId="71BDD878" w:rsidR="00630329" w:rsidRPr="008E2826" w:rsidRDefault="00630329" w:rsidP="008E2826">
      <w:pPr>
        <w:spacing w:before="120" w:after="120" w:afterAutospacing="0"/>
        <w:ind w:firstLine="720"/>
        <w:jc w:val="left"/>
      </w:pPr>
      <m:oMathPara>
        <m:oMath>
          <m:r>
            <w:rPr>
              <w:rFonts w:ascii="Cambria Math"/>
              <w:color w:val="808080" w:themeColor="background1" w:themeShade="80"/>
            </w:rPr>
            <m:t>w</m:t>
          </m:r>
          <m:r>
            <w:rPr>
              <w:rFonts w:ascii="Cambria Math" w:hAnsi="Cambria Math" w:cs="Cambria Math"/>
              <w:color w:val="808080" w:themeColor="background1" w:themeShade="80"/>
            </w:rPr>
            <m:t>ith</m:t>
          </m:r>
        </m:oMath>
      </m:oMathPara>
    </w:p>
    <w:p w14:paraId="1B26773F" w14:textId="77777777" w:rsidR="008E2826" w:rsidRPr="008D72D7" w:rsidRDefault="008E2826" w:rsidP="008E2826">
      <w:pPr>
        <w:spacing w:before="120" w:after="120" w:afterAutospacing="0"/>
        <w:ind w:firstLine="720"/>
        <w:jc w:val="left"/>
        <w:rPr>
          <w:sz w:val="12"/>
          <w:szCs w:val="12"/>
        </w:rPr>
      </w:pPr>
    </w:p>
    <w:p w14:paraId="1D8BCC85" w14:textId="12478691" w:rsidR="00630329" w:rsidRPr="00630329" w:rsidRDefault="0070569F" w:rsidP="00702976">
      <w:pPr>
        <w:spacing w:before="120" w:after="120" w:afterAutospacing="0"/>
        <w:ind w:firstLine="720"/>
        <w:jc w:val="left"/>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VR</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f>
            <m:fPr>
              <m:ctrlPr>
                <w:rPr>
                  <w:rFonts w:ascii="Cambria Math" w:hAnsi="Cambria Math"/>
                  <w:i/>
                  <w:color w:val="808080" w:themeColor="background1" w:themeShade="80"/>
                </w:rPr>
              </m:ctrlPr>
            </m:fPr>
            <m:num>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r>
                <w:rPr>
                  <w:rFonts w:ascii="Cambria Math" w:hAnsi="Cambria Math" w:cs="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r>
                <w:rPr>
                  <w:rFonts w:ascii="Cambria Math" w:hAnsi="Cambria Math" w:cs="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num>
            <m:den>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e>
              </m:d>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e>
              </m:d>
            </m:den>
          </m:f>
        </m:oMath>
      </m:oMathPara>
    </w:p>
    <w:p w14:paraId="744AC725" w14:textId="183126C4" w:rsidR="00630329" w:rsidRPr="00630329" w:rsidRDefault="0070569F" w:rsidP="00702976">
      <w:pPr>
        <w:spacing w:before="120" w:after="120" w:afterAutospacing="0"/>
        <w:ind w:firstLine="720"/>
        <w:jc w:val="left"/>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VA</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r>
                        <w:rPr>
                          <w:rFonts w:ascii="Cambria Math"/>
                          <w:color w:val="808080" w:themeColor="background1" w:themeShade="80"/>
                        </w:rPr>
                        <m:t>l</m:t>
                      </m:r>
                    </m:e>
                  </m:d>
                </m:e>
                <m:sup>
                  <m:r>
                    <w:rPr>
                      <w:rFonts w:ascii="Cambria Math"/>
                      <w:color w:val="808080" w:themeColor="background1" w:themeShade="80"/>
                    </w:rPr>
                    <m:t>2</m:t>
                  </m:r>
                </m:sup>
              </m:sSup>
            </m:e>
          </m:rad>
        </m:oMath>
      </m:oMathPara>
    </w:p>
    <w:p w14:paraId="6C3CCD14" w14:textId="0597C88E" w:rsidR="00630329" w:rsidRPr="00630329" w:rsidRDefault="0070569F" w:rsidP="00702976">
      <w:pPr>
        <w:spacing w:before="120" w:after="120" w:afterAutospacing="0"/>
        <w:ind w:firstLine="720"/>
        <w:jc w:val="left"/>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VB</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r>
                        <w:rPr>
                          <w:rFonts w:ascii="Cambria Math"/>
                          <w:color w:val="808080" w:themeColor="background1" w:themeShade="80"/>
                        </w:rPr>
                        <m:t>l</m:t>
                      </m:r>
                    </m:e>
                  </m:d>
                </m:e>
                <m:sup>
                  <m:r>
                    <w:rPr>
                      <w:rFonts w:ascii="Cambria Math"/>
                      <w:color w:val="808080" w:themeColor="background1" w:themeShade="80"/>
                    </w:rPr>
                    <m:t>2</m:t>
                  </m:r>
                </m:sup>
              </m:sSup>
            </m:e>
          </m:rad>
        </m:oMath>
      </m:oMathPara>
    </w:p>
    <w:p w14:paraId="6D3A5822" w14:textId="4147A341" w:rsidR="00630329" w:rsidRPr="00E326CA" w:rsidRDefault="0070569F" w:rsidP="00702976">
      <w:pPr>
        <w:spacing w:before="120" w:after="120" w:afterAutospacing="0"/>
        <w:ind w:firstLine="720"/>
        <w:jc w:val="left"/>
        <w:rPr>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VC</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rad>
            <m:radPr>
              <m:degHide m:val="1"/>
              <m:ctrlPr>
                <w:rPr>
                  <w:rFonts w:ascii="Cambria Math" w:hAnsi="Cambria Math"/>
                  <w:i/>
                  <w:color w:val="808080" w:themeColor="background1" w:themeShade="80"/>
                </w:rPr>
              </m:ctrlPr>
            </m:radPr>
            <m:deg/>
            <m:e>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e>
                  </m:d>
                </m:e>
                <m:sup>
                  <m:r>
                    <w:rPr>
                      <w:rFonts w:ascii="Cambria Math"/>
                      <w:color w:val="808080" w:themeColor="background1" w:themeShade="80"/>
                    </w:rPr>
                    <m:t>2</m:t>
                  </m:r>
                </m:sup>
              </m:sSup>
              <m:r>
                <w:rPr>
                  <w:rFonts w:ascii="Cambria Math"/>
                  <w:color w:val="808080" w:themeColor="background1" w:themeShade="80"/>
                </w:rPr>
                <m:t>+</m:t>
              </m:r>
              <m:sSup>
                <m:sSupPr>
                  <m:ctrlPr>
                    <w:rPr>
                      <w:rFonts w:ascii="Cambria Math" w:hAnsi="Cambria Math"/>
                      <w:i/>
                      <w:color w:val="808080" w:themeColor="background1" w:themeShade="80"/>
                    </w:rPr>
                  </m:ctrlPr>
                </m:sSupPr>
                <m:e>
                  <m:d>
                    <m:dPr>
                      <m:ctrlPr>
                        <w:rPr>
                          <w:rFonts w:ascii="Cambria Math" w:hAnsi="Cambria Math"/>
                          <w:i/>
                          <w:color w:val="808080" w:themeColor="background1" w:themeShade="80"/>
                        </w:rPr>
                      </m:ctrlPr>
                    </m:dPr>
                    <m:e>
                      <m:r>
                        <w:rPr>
                          <w:rFonts w:ascii="Cambria Math"/>
                          <w:color w:val="808080" w:themeColor="background1" w:themeShade="80"/>
                        </w:rPr>
                        <m:t>2l</m:t>
                      </m:r>
                    </m:e>
                  </m:d>
                </m:e>
                <m:sup>
                  <m:r>
                    <w:rPr>
                      <w:rFonts w:ascii="Cambria Math"/>
                      <w:color w:val="808080" w:themeColor="background1" w:themeShade="80"/>
                    </w:rPr>
                    <m:t>2</m:t>
                  </m:r>
                </m:sup>
              </m:sSup>
            </m:e>
          </m:rad>
        </m:oMath>
      </m:oMathPara>
    </w:p>
    <w:p w14:paraId="53A1A807" w14:textId="2BAF8B52" w:rsidR="00E326CA" w:rsidRPr="008E2826" w:rsidRDefault="00E326CA" w:rsidP="008E2826">
      <w:pPr>
        <w:spacing w:before="120" w:after="120" w:afterAutospacing="0"/>
        <w:ind w:firstLine="720"/>
        <w:jc w:val="left"/>
        <w:rPr>
          <w:color w:val="808080" w:themeColor="background1" w:themeShade="80"/>
        </w:rPr>
      </w:pPr>
      <m:oMathPara>
        <m:oMath>
          <m:r>
            <w:rPr>
              <w:rFonts w:ascii="Cambria Math"/>
              <w:color w:val="808080" w:themeColor="background1" w:themeShade="80"/>
            </w:rPr>
            <m:t>w</m:t>
          </m:r>
          <m:r>
            <w:rPr>
              <w:rFonts w:ascii="Cambria Math" w:hAnsi="Cambria Math" w:cs="Cambria Math"/>
              <w:color w:val="808080" w:themeColor="background1" w:themeShade="80"/>
            </w:rPr>
            <m:t>h</m:t>
          </m:r>
          <m:r>
            <w:rPr>
              <w:rFonts w:ascii="Cambria Math"/>
              <w:color w:val="808080" w:themeColor="background1" w:themeShade="80"/>
            </w:rPr>
            <m:t>ere l=</m:t>
          </m:r>
          <m:r>
            <w:rPr>
              <w:rFonts w:ascii="Cambria Math"/>
              <w:color w:val="808080" w:themeColor="background1" w:themeShade="80"/>
            </w:rPr>
            <m:t>h</m:t>
          </m:r>
          <m:r>
            <w:rPr>
              <w:rFonts w:ascii="Cambria Math"/>
              <w:color w:val="808080" w:themeColor="background1" w:themeShade="80"/>
            </w:rPr>
            <m:t>alf of t</m:t>
          </m:r>
          <m:r>
            <w:rPr>
              <w:rFonts w:ascii="Cambria Math"/>
              <w:color w:val="808080" w:themeColor="background1" w:themeShade="80"/>
            </w:rPr>
            <m:t>h</m:t>
          </m:r>
          <m:r>
            <w:rPr>
              <w:rFonts w:ascii="Cambria Math"/>
              <w:color w:val="808080" w:themeColor="background1" w:themeShade="80"/>
            </w:rPr>
            <m:t>e required c</m:t>
          </m:r>
          <m:r>
            <w:rPr>
              <w:rFonts w:ascii="Cambria Math"/>
              <w:color w:val="808080" w:themeColor="background1" w:themeShade="80"/>
            </w:rPr>
            <m:t>h</m:t>
          </m:r>
          <m:r>
            <w:rPr>
              <w:rFonts w:ascii="Cambria Math"/>
              <w:color w:val="808080" w:themeColor="background1" w:themeShade="80"/>
            </w:rPr>
            <m:t>ord lengt</m:t>
          </m:r>
          <m:r>
            <w:rPr>
              <w:rFonts w:ascii="Cambria Math"/>
              <w:color w:val="808080" w:themeColor="background1" w:themeShade="80"/>
            </w:rPr>
            <m:t>h</m:t>
          </m:r>
        </m:oMath>
      </m:oMathPara>
    </w:p>
    <w:p w14:paraId="08808243" w14:textId="77777777" w:rsidR="008E2826" w:rsidRPr="008E2826" w:rsidRDefault="008E2826" w:rsidP="008E2826">
      <w:pPr>
        <w:spacing w:before="120" w:after="120" w:afterAutospacing="0"/>
        <w:ind w:firstLine="720"/>
        <w:jc w:val="left"/>
        <w:rPr>
          <w:color w:val="808080" w:themeColor="background1" w:themeShade="80"/>
        </w:rPr>
      </w:pPr>
    </w:p>
    <w:p w14:paraId="5DFE2C35" w14:textId="46467171" w:rsidR="00E326CA" w:rsidRPr="008E2826" w:rsidRDefault="0070569F" w:rsidP="008E2826">
      <w:pPr>
        <w:spacing w:before="80" w:after="8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Δ</m:t>
              </m:r>
              <m:r>
                <w:rPr>
                  <w:rFonts w:ascii="Cambria Math" w:hAnsi="Cambria Math"/>
                  <w:color w:val="808080" w:themeColor="background1" w:themeShade="80"/>
                </w:rPr>
                <m:t>α</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hAnsi="Cambria Math"/>
                  <w:color w:val="808080" w:themeColor="background1" w:themeShade="80"/>
                </w:rPr>
                <m:t>α</m:t>
              </m:r>
            </m:e>
            <m:sub>
              <m:r>
                <w:rPr>
                  <w:rFonts w:ascii="Cambria Math"/>
                  <w:color w:val="808080" w:themeColor="background1" w:themeShade="80"/>
                </w:rPr>
                <m:t>full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α</m:t>
              </m:r>
            </m:e>
            <m:sub>
              <m:r>
                <w:rPr>
                  <w:rFonts w:ascii="Cambria Math"/>
                  <w:color w:val="808080" w:themeColor="background1" w:themeShade="80"/>
                </w:rPr>
                <m:t>mid</m:t>
              </m:r>
            </m:sub>
          </m:sSub>
        </m:oMath>
      </m:oMathPara>
    </w:p>
    <w:p w14:paraId="177AE122" w14:textId="49D9E1D9" w:rsidR="008E2826" w:rsidRPr="008E2826" w:rsidRDefault="0070569F" w:rsidP="008E2826">
      <w:pPr>
        <w:spacing w:before="80" w:after="8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hAnsi="Cambria Math"/>
                  <w:color w:val="808080" w:themeColor="background1" w:themeShade="80"/>
                </w:rPr>
                <m:t>α</m:t>
              </m:r>
            </m:e>
            <m:sub>
              <m:r>
                <w:rPr>
                  <w:rFonts w:ascii="Cambria Math"/>
                  <w:color w:val="808080" w:themeColor="background1" w:themeShade="80"/>
                </w:rPr>
                <m:t>full</m:t>
              </m:r>
            </m:sub>
          </m:sSub>
          <m:r>
            <w:rPr>
              <w:rFonts w:ascii="Cambria Math"/>
              <w:color w:val="808080" w:themeColor="background1" w:themeShade="80"/>
            </w:rPr>
            <m:t>=</m:t>
          </m:r>
          <m:func>
            <m:funcPr>
              <m:ctrlPr>
                <w:rPr>
                  <w:rFonts w:ascii="Cambria Math" w:hAnsi="Cambria Math"/>
                  <w:i/>
                  <w:color w:val="808080" w:themeColor="background1" w:themeShade="80"/>
                </w:rPr>
              </m:ctrlPr>
            </m:funcPr>
            <m:fName>
              <m:sSup>
                <m:sSupPr>
                  <m:ctrlPr>
                    <w:rPr>
                      <w:rFonts w:ascii="Cambria Math" w:hAnsi="Cambria Math"/>
                      <w:i/>
                      <w:color w:val="808080" w:themeColor="background1" w:themeShade="80"/>
                    </w:rPr>
                  </m:ctrlPr>
                </m:sSupPr>
                <m:e>
                  <m:r>
                    <w:rPr>
                      <w:rFonts w:ascii="Cambria Math"/>
                      <w:color w:val="808080" w:themeColor="background1" w:themeShade="80"/>
                    </w:rPr>
                    <m:t>tan</m:t>
                  </m:r>
                </m:e>
                <m:sup>
                  <m:r>
                    <w:rPr>
                      <w:rFonts w:ascii="Cambria Math"/>
                      <w:color w:val="808080" w:themeColor="background1" w:themeShade="80"/>
                    </w:rPr>
                    <m:t>-</m:t>
                  </m:r>
                  <m:r>
                    <w:rPr>
                      <w:rFonts w:ascii="Cambria Math"/>
                      <w:color w:val="808080" w:themeColor="background1" w:themeShade="80"/>
                    </w:rPr>
                    <m:t>1</m:t>
                  </m:r>
                </m:sup>
              </m:sSup>
            </m:fName>
            <m:e>
              <m:d>
                <m:dPr>
                  <m:ctrlPr>
                    <w:rPr>
                      <w:rFonts w:ascii="Cambria Math" w:hAnsi="Cambria Math"/>
                      <w:i/>
                      <w:color w:val="808080" w:themeColor="background1" w:themeShade="80"/>
                    </w:rPr>
                  </m:ctrlPr>
                </m:dPr>
                <m:e>
                  <m:f>
                    <m:fPr>
                      <m:ctrlPr>
                        <w:rPr>
                          <w:rFonts w:ascii="Cambria Math" w:hAnsi="Cambria Math"/>
                          <w:i/>
                          <w:color w:val="808080" w:themeColor="background1" w:themeShade="80"/>
                        </w:rPr>
                      </m:ctrlPr>
                    </m:fPr>
                    <m:num>
                      <m:r>
                        <w:rPr>
                          <w:rFonts w:ascii="Cambria Math"/>
                          <w:color w:val="808080" w:themeColor="background1" w:themeShade="80"/>
                        </w:rPr>
                        <m:t>2l</m:t>
                      </m:r>
                    </m:num>
                    <m:den>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den>
                  </m:f>
                </m:e>
              </m:d>
            </m:e>
          </m:func>
        </m:oMath>
      </m:oMathPara>
    </w:p>
    <w:p w14:paraId="15CD2E82" w14:textId="0F736F65" w:rsidR="008E2826" w:rsidRPr="008E2826" w:rsidRDefault="0070569F" w:rsidP="008E2826">
      <w:pPr>
        <w:spacing w:before="80" w:after="80" w:afterAutospacing="0"/>
        <w:ind w:firstLine="720"/>
        <w:jc w:val="left"/>
        <w:rPr>
          <w:rFonts w:ascii="Cambria Math"/>
          <w:i/>
          <w:color w:val="808080" w:themeColor="background1" w:themeShade="80"/>
        </w:rPr>
      </w:pPr>
      <m:oMathPara>
        <m:oMath>
          <m:sSub>
            <m:sSubPr>
              <m:ctrlPr>
                <w:rPr>
                  <w:rFonts w:ascii="Cambria Math" w:hAnsi="Cambria Math"/>
                  <w:i/>
                  <w:color w:val="808080" w:themeColor="background1" w:themeShade="80"/>
                </w:rPr>
              </m:ctrlPr>
            </m:sSubPr>
            <m:e>
              <m:r>
                <w:rPr>
                  <w:rFonts w:ascii="Cambria Math"/>
                  <w:color w:val="808080" w:themeColor="background1" w:themeShade="80"/>
                </w:rPr>
                <m:t>α</m:t>
              </m:r>
            </m:e>
            <m:sub>
              <m:r>
                <w:rPr>
                  <w:rFonts w:ascii="Cambria Math"/>
                  <w:color w:val="808080" w:themeColor="background1" w:themeShade="80"/>
                </w:rPr>
                <m:t>mid</m:t>
              </m:r>
            </m:sub>
          </m:sSub>
          <m:r>
            <w:rPr>
              <w:rFonts w:ascii="Cambria Math"/>
              <w:color w:val="808080" w:themeColor="background1" w:themeShade="80"/>
            </w:rPr>
            <m:t>=</m:t>
          </m:r>
          <m:func>
            <m:funcPr>
              <m:ctrlPr>
                <w:rPr>
                  <w:rFonts w:ascii="Cambria Math" w:hAnsi="Cambria Math"/>
                  <w:i/>
                  <w:color w:val="808080" w:themeColor="background1" w:themeShade="80"/>
                </w:rPr>
              </m:ctrlPr>
            </m:funcPr>
            <m:fName>
              <m:sSup>
                <m:sSupPr>
                  <m:ctrlPr>
                    <w:rPr>
                      <w:rFonts w:ascii="Cambria Math" w:hAnsi="Cambria Math"/>
                      <w:i/>
                      <w:color w:val="808080" w:themeColor="background1" w:themeShade="80"/>
                    </w:rPr>
                  </m:ctrlPr>
                </m:sSupPr>
                <m:e>
                  <m:r>
                    <w:rPr>
                      <w:rFonts w:ascii="Cambria Math"/>
                      <w:color w:val="808080" w:themeColor="background1" w:themeShade="80"/>
                    </w:rPr>
                    <m:t>tan</m:t>
                  </m:r>
                </m:e>
                <m:sup>
                  <m:r>
                    <w:rPr>
                      <w:rFonts w:ascii="Cambria Math"/>
                      <w:color w:val="808080" w:themeColor="background1" w:themeShade="80"/>
                    </w:rPr>
                    <m:t>-</m:t>
                  </m:r>
                  <m:r>
                    <w:rPr>
                      <w:rFonts w:ascii="Cambria Math"/>
                      <w:color w:val="808080" w:themeColor="background1" w:themeShade="80"/>
                    </w:rPr>
                    <m:t>1</m:t>
                  </m:r>
                </m:sup>
              </m:sSup>
            </m:fName>
            <m:e>
              <m:d>
                <m:dPr>
                  <m:ctrlPr>
                    <w:rPr>
                      <w:rFonts w:ascii="Cambria Math" w:hAnsi="Cambria Math"/>
                      <w:i/>
                      <w:color w:val="808080" w:themeColor="background1" w:themeShade="80"/>
                    </w:rPr>
                  </m:ctrlPr>
                </m:dPr>
                <m:e>
                  <m:f>
                    <m:fPr>
                      <m:ctrlPr>
                        <w:rPr>
                          <w:rFonts w:ascii="Cambria Math" w:hAnsi="Cambria Math"/>
                          <w:i/>
                          <w:color w:val="808080" w:themeColor="background1" w:themeShade="80"/>
                        </w:rPr>
                      </m:ctrlPr>
                    </m:fPr>
                    <m:num>
                      <m:r>
                        <w:rPr>
                          <w:rFonts w:ascii="Cambria Math"/>
                          <w:color w:val="808080" w:themeColor="background1" w:themeShade="80"/>
                        </w:rPr>
                        <m:t>l</m:t>
                      </m:r>
                    </m:num>
                    <m:den>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sub>
                      </m:sSub>
                      <m:r>
                        <w:rPr>
                          <w:rFonts w:ascii="Cambria Math"/>
                          <w:color w:val="808080" w:themeColor="background1" w:themeShade="80"/>
                        </w:rPr>
                        <m:t>-</m:t>
                      </m:r>
                      <m:sSub>
                        <m:sSubPr>
                          <m:ctrlPr>
                            <w:rPr>
                              <w:rFonts w:ascii="Cambria Math" w:hAnsi="Cambria Math"/>
                              <w:i/>
                              <w:color w:val="808080" w:themeColor="background1" w:themeShade="80"/>
                            </w:rPr>
                          </m:ctrlPr>
                        </m:sSubPr>
                        <m:e>
                          <m:r>
                            <w:rPr>
                              <w:rFonts w:ascii="Cambria Math"/>
                              <w:color w:val="808080" w:themeColor="background1" w:themeShade="80"/>
                            </w:rPr>
                            <m:t>Z</m:t>
                          </m:r>
                        </m:e>
                        <m:sub>
                          <m:r>
                            <w:rPr>
                              <w:rFonts w:ascii="Cambria Math"/>
                              <w:color w:val="808080" w:themeColor="background1" w:themeShade="80"/>
                            </w:rPr>
                            <m:t>c</m:t>
                          </m:r>
                          <m:r>
                            <w:rPr>
                              <w:rFonts w:ascii="Cambria Math"/>
                              <w:color w:val="808080" w:themeColor="background1" w:themeShade="80"/>
                            </w:rPr>
                            <m:t>h-</m:t>
                          </m:r>
                          <m:r>
                            <w:rPr>
                              <w:rFonts w:ascii="Cambria Math"/>
                              <w:color w:val="808080" w:themeColor="background1" w:themeShade="80"/>
                            </w:rPr>
                            <m:t>l</m:t>
                          </m:r>
                        </m:sub>
                      </m:sSub>
                    </m:den>
                  </m:f>
                </m:e>
              </m:d>
            </m:e>
          </m:func>
        </m:oMath>
      </m:oMathPara>
    </w:p>
    <w:p w14:paraId="1F176619" w14:textId="526CF56A" w:rsidR="008E2826" w:rsidRPr="008E2826" w:rsidRDefault="008E2826" w:rsidP="009F132E">
      <w:pPr>
        <w:spacing w:before="80" w:after="80" w:afterAutospacing="0"/>
        <w:ind w:firstLine="720"/>
        <w:jc w:val="left"/>
        <w:rPr>
          <w:rFonts w:ascii="Cambria Math"/>
          <w:i/>
          <w:color w:val="808080" w:themeColor="background1" w:themeShade="80"/>
        </w:rPr>
      </w:pPr>
      <m:oMathPara>
        <m:oMath>
          <m:r>
            <w:rPr>
              <w:rFonts w:ascii="Cambria Math"/>
              <w:color w:val="808080" w:themeColor="background1" w:themeShade="80"/>
            </w:rPr>
            <m:t>w</m:t>
          </m:r>
          <m:r>
            <w:rPr>
              <w:rFonts w:ascii="Cambria Math" w:hAnsi="Cambria Math" w:cs="Cambria Math"/>
              <w:color w:val="808080" w:themeColor="background1" w:themeShade="80"/>
            </w:rPr>
            <m:t>h</m:t>
          </m:r>
          <m:r>
            <w:rPr>
              <w:rFonts w:ascii="Cambria Math"/>
              <w:color w:val="808080" w:themeColor="background1" w:themeShade="80"/>
            </w:rPr>
            <m:t>ere l=</m:t>
          </m:r>
          <m:r>
            <w:rPr>
              <w:rFonts w:ascii="Cambria Math"/>
              <w:color w:val="808080" w:themeColor="background1" w:themeShade="80"/>
            </w:rPr>
            <m:t>h</m:t>
          </m:r>
          <m:r>
            <w:rPr>
              <w:rFonts w:ascii="Cambria Math"/>
              <w:color w:val="808080" w:themeColor="background1" w:themeShade="80"/>
            </w:rPr>
            <m:t>alf of t</m:t>
          </m:r>
          <m:r>
            <w:rPr>
              <w:rFonts w:ascii="Cambria Math"/>
              <w:color w:val="808080" w:themeColor="background1" w:themeShade="80"/>
            </w:rPr>
            <m:t>h</m:t>
          </m:r>
          <m:r>
            <w:rPr>
              <w:rFonts w:ascii="Cambria Math"/>
              <w:color w:val="808080" w:themeColor="background1" w:themeShade="80"/>
            </w:rPr>
            <m:t>e required c</m:t>
          </m:r>
          <m:r>
            <w:rPr>
              <w:rFonts w:ascii="Cambria Math"/>
              <w:color w:val="808080" w:themeColor="background1" w:themeShade="80"/>
            </w:rPr>
            <m:t>h</m:t>
          </m:r>
          <m:r>
            <w:rPr>
              <w:rFonts w:ascii="Cambria Math"/>
              <w:color w:val="808080" w:themeColor="background1" w:themeShade="80"/>
            </w:rPr>
            <m:t>ord lengt</m:t>
          </m:r>
          <m:r>
            <w:rPr>
              <w:rFonts w:ascii="Cambria Math"/>
              <w:color w:val="808080" w:themeColor="background1" w:themeShade="80"/>
            </w:rPr>
            <m:t>h</m:t>
          </m:r>
        </m:oMath>
      </m:oMathPara>
    </w:p>
    <w:p w14:paraId="612D9A39" w14:textId="38C5E1EB" w:rsidR="008E2826" w:rsidRDefault="00EF608F" w:rsidP="008E2826">
      <w:pPr>
        <w:ind w:right="95"/>
        <w:jc w:val="center"/>
      </w:pPr>
      <w:r w:rsidRPr="00377415">
        <w:rPr>
          <w:lang w:val="en-US"/>
        </w:rPr>
        <w:br w:type="page"/>
      </w:r>
    </w:p>
    <w:p w14:paraId="595CF157" w14:textId="3DF5FA18" w:rsidR="008E2826" w:rsidRDefault="00485D5B" w:rsidP="00702976">
      <w:pPr>
        <w:spacing w:before="120" w:after="120" w:afterAutospacing="0"/>
        <w:jc w:val="left"/>
        <w:rPr>
          <w:lang w:val="en-US"/>
        </w:rPr>
      </w:pPr>
      <w:ins w:id="25" w:author="Lewis Walsh" w:date="2019-07-28T19:20:00Z">
        <w:r>
          <w:rPr>
            <w:noProof/>
            <w:lang w:val="en-GB" w:eastAsia="en-GB"/>
          </w:rPr>
          <w:lastRenderedPageBreak/>
          <w:drawing>
            <wp:anchor distT="0" distB="0" distL="114300" distR="114300" simplePos="0" relativeHeight="251658240" behindDoc="1" locked="0" layoutInCell="1" allowOverlap="1" wp14:anchorId="43037FE3" wp14:editId="20883A38">
              <wp:simplePos x="0" y="0"/>
              <wp:positionH relativeFrom="page">
                <wp:align>left</wp:align>
              </wp:positionH>
              <wp:positionV relativeFrom="paragraph">
                <wp:posOffset>-2732</wp:posOffset>
              </wp:positionV>
              <wp:extent cx="7660640" cy="9760821"/>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_Quote Cover.jpg"/>
                      <pic:cNvPicPr/>
                    </pic:nvPicPr>
                    <pic:blipFill rotWithShape="1">
                      <a:blip r:embed="rId39">
                        <a:extLst>
                          <a:ext uri="{28A0092B-C50C-407E-A947-70E740481C1C}">
                            <a14:useLocalDpi xmlns:a14="http://schemas.microsoft.com/office/drawing/2010/main" val="0"/>
                          </a:ext>
                        </a:extLst>
                      </a:blip>
                      <a:srcRect t="7851"/>
                      <a:stretch/>
                    </pic:blipFill>
                    <pic:spPr bwMode="auto">
                      <a:xfrm>
                        <a:off x="0" y="0"/>
                        <a:ext cx="7660640" cy="9760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B8F6209" w14:textId="77777777" w:rsidR="00EF608F" w:rsidRDefault="00EF608F">
      <w:pPr>
        <w:spacing w:after="0" w:afterAutospacing="0"/>
        <w:jc w:val="left"/>
        <w:rPr>
          <w:lang w:val="en-US"/>
        </w:rPr>
      </w:pPr>
    </w:p>
    <w:p w14:paraId="24340AE3" w14:textId="772ABF33" w:rsidR="005806DF" w:rsidRPr="008B7748" w:rsidRDefault="005806DF" w:rsidP="008E75B5">
      <w:pPr>
        <w:rPr>
          <w:lang w:val="en-US"/>
        </w:rPr>
      </w:pPr>
    </w:p>
    <w:sectPr w:rsidR="005806DF" w:rsidRPr="008B7748" w:rsidSect="004B7CF5">
      <w:headerReference w:type="default" r:id="rId40"/>
      <w:footerReference w:type="default" r:id="rId41"/>
      <w:headerReference w:type="first" r:id="rId42"/>
      <w:footerReference w:type="first" r:id="rId43"/>
      <w:type w:val="continuous"/>
      <w:pgSz w:w="11906" w:h="16838"/>
      <w:pgMar w:top="1474" w:right="1134" w:bottom="1361"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1A825" w14:textId="77777777" w:rsidR="00B02B54" w:rsidRDefault="00B02B54" w:rsidP="002146B2">
      <w:r>
        <w:separator/>
      </w:r>
    </w:p>
  </w:endnote>
  <w:endnote w:type="continuationSeparator" w:id="0">
    <w:p w14:paraId="2D8EA3B4" w14:textId="77777777" w:rsidR="00B02B54" w:rsidRDefault="00B02B54" w:rsidP="002146B2">
      <w:r>
        <w:continuationSeparator/>
      </w:r>
    </w:p>
  </w:endnote>
  <w:endnote w:type="continuationNotice" w:id="1">
    <w:p w14:paraId="0E6BADB2" w14:textId="77777777" w:rsidR="00B02B54" w:rsidRDefault="00B02B5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15" w:type="dxa"/>
      <w:tblInd w:w="108" w:type="dxa"/>
      <w:tblLook w:val="04A0" w:firstRow="1" w:lastRow="0" w:firstColumn="1" w:lastColumn="0" w:noHBand="0" w:noVBand="1"/>
    </w:tblPr>
    <w:tblGrid>
      <w:gridCol w:w="8256"/>
      <w:gridCol w:w="1559"/>
    </w:tblGrid>
    <w:tr w:rsidR="008E2826" w:rsidRPr="006F3BAC" w14:paraId="6D7AC523" w14:textId="77777777" w:rsidTr="00B708BF">
      <w:tc>
        <w:tcPr>
          <w:tcW w:w="8256" w:type="dxa"/>
          <w:shd w:val="clear" w:color="auto" w:fill="auto"/>
        </w:tcPr>
        <w:p w14:paraId="33D70A8D" w14:textId="78E0BFF9" w:rsidR="008E2826" w:rsidRPr="0078185B" w:rsidRDefault="008E2826" w:rsidP="004B7CF5">
          <w:pPr>
            <w:pStyle w:val="DocFooter"/>
            <w:rPr>
              <w:highlight w:val="yellow"/>
            </w:rPr>
          </w:pPr>
        </w:p>
      </w:tc>
      <w:tc>
        <w:tcPr>
          <w:tcW w:w="1559" w:type="dxa"/>
          <w:shd w:val="clear" w:color="auto" w:fill="auto"/>
        </w:tcPr>
        <w:p w14:paraId="5BBC9A5D" w14:textId="77777777" w:rsidR="008E2826" w:rsidRPr="004B7CF5" w:rsidRDefault="008E2826" w:rsidP="004B7CF5">
          <w:pPr>
            <w:pStyle w:val="DocFooter"/>
          </w:pPr>
          <w:r w:rsidRPr="004B7CF5">
            <w:t xml:space="preserve">Page </w:t>
          </w:r>
          <w:r w:rsidRPr="004B7CF5">
            <w:fldChar w:fldCharType="begin"/>
          </w:r>
          <w:r w:rsidRPr="004B7CF5">
            <w:instrText xml:space="preserve"> PAGE   \* MERGEFORMAT </w:instrText>
          </w:r>
          <w:r w:rsidRPr="004B7CF5">
            <w:fldChar w:fldCharType="separate"/>
          </w:r>
          <w:r w:rsidRPr="004B7CF5">
            <w:rPr>
              <w:noProof/>
            </w:rPr>
            <w:t>2</w:t>
          </w:r>
          <w:r w:rsidRPr="004B7CF5">
            <w:fldChar w:fldCharType="end"/>
          </w:r>
          <w:r w:rsidRPr="004B7CF5">
            <w:t xml:space="preserve"> of </w:t>
          </w:r>
          <w:r w:rsidRPr="004B7CF5">
            <w:rPr>
              <w:noProof/>
            </w:rPr>
            <w:fldChar w:fldCharType="begin"/>
          </w:r>
          <w:r w:rsidRPr="004B7CF5">
            <w:rPr>
              <w:noProof/>
            </w:rPr>
            <w:instrText xml:space="preserve"> NUMPAGES   \* MERGEFORMAT </w:instrText>
          </w:r>
          <w:r w:rsidRPr="004B7CF5">
            <w:rPr>
              <w:noProof/>
            </w:rPr>
            <w:fldChar w:fldCharType="separate"/>
          </w:r>
          <w:r w:rsidRPr="004B7CF5">
            <w:rPr>
              <w:noProof/>
            </w:rPr>
            <w:t>12</w:t>
          </w:r>
          <w:r w:rsidRPr="004B7CF5">
            <w:rPr>
              <w:noProof/>
            </w:rPr>
            <w:fldChar w:fldCharType="end"/>
          </w:r>
        </w:p>
      </w:tc>
    </w:tr>
    <w:tr w:rsidR="008E2826" w:rsidRPr="006F3BAC" w14:paraId="23E68F59" w14:textId="77777777" w:rsidTr="00B708BF">
      <w:tc>
        <w:tcPr>
          <w:tcW w:w="8256" w:type="dxa"/>
          <w:shd w:val="clear" w:color="auto" w:fill="auto"/>
        </w:tcPr>
        <w:p w14:paraId="19E9CA60" w14:textId="14BD9701" w:rsidR="008E2826" w:rsidRPr="0078185B" w:rsidRDefault="008E2826" w:rsidP="004B7CF5">
          <w:pPr>
            <w:pStyle w:val="DocFooter"/>
            <w:rPr>
              <w:highlight w:val="yellow"/>
            </w:rPr>
          </w:pPr>
        </w:p>
      </w:tc>
      <w:tc>
        <w:tcPr>
          <w:tcW w:w="1559" w:type="dxa"/>
          <w:shd w:val="clear" w:color="auto" w:fill="auto"/>
        </w:tcPr>
        <w:p w14:paraId="390585B0" w14:textId="77777777" w:rsidR="008E2826" w:rsidRPr="00AE0F9E" w:rsidRDefault="008E2826" w:rsidP="004B7CF5">
          <w:pPr>
            <w:pStyle w:val="DocFooter"/>
          </w:pPr>
        </w:p>
      </w:tc>
    </w:tr>
  </w:tbl>
  <w:p w14:paraId="5F161E13" w14:textId="77777777" w:rsidR="008E2826" w:rsidRPr="009D2B16" w:rsidRDefault="008E2826" w:rsidP="002146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Look w:val="04A0" w:firstRow="1" w:lastRow="0" w:firstColumn="1" w:lastColumn="0" w:noHBand="0" w:noVBand="1"/>
    </w:tblPr>
    <w:tblGrid>
      <w:gridCol w:w="1453"/>
      <w:gridCol w:w="1455"/>
      <w:gridCol w:w="1453"/>
      <w:gridCol w:w="1455"/>
      <w:gridCol w:w="1455"/>
      <w:gridCol w:w="789"/>
      <w:gridCol w:w="789"/>
      <w:gridCol w:w="790"/>
    </w:tblGrid>
    <w:tr w:rsidR="008E2826" w:rsidRPr="006F3BAC" w14:paraId="4A19C611" w14:textId="77777777" w:rsidTr="006F3BAC">
      <w:tc>
        <w:tcPr>
          <w:tcW w:w="1385" w:type="dxa"/>
          <w:shd w:val="clear" w:color="auto" w:fill="auto"/>
        </w:tcPr>
        <w:p w14:paraId="442ABE61" w14:textId="77777777" w:rsidR="008E2826" w:rsidRPr="00EA130D" w:rsidRDefault="008E2826" w:rsidP="002146B2"/>
      </w:tc>
      <w:tc>
        <w:tcPr>
          <w:tcW w:w="1386" w:type="dxa"/>
          <w:shd w:val="clear" w:color="auto" w:fill="auto"/>
        </w:tcPr>
        <w:p w14:paraId="36D66D6D" w14:textId="77777777" w:rsidR="008E2826" w:rsidRPr="006F3BAC" w:rsidRDefault="008E2826" w:rsidP="002146B2"/>
      </w:tc>
      <w:tc>
        <w:tcPr>
          <w:tcW w:w="1385" w:type="dxa"/>
          <w:shd w:val="clear" w:color="auto" w:fill="auto"/>
        </w:tcPr>
        <w:p w14:paraId="5B30AE6F" w14:textId="77777777" w:rsidR="008E2826" w:rsidRPr="006F3BAC" w:rsidRDefault="008E2826" w:rsidP="002146B2"/>
      </w:tc>
      <w:tc>
        <w:tcPr>
          <w:tcW w:w="1386" w:type="dxa"/>
          <w:shd w:val="clear" w:color="auto" w:fill="auto"/>
        </w:tcPr>
        <w:p w14:paraId="75A0CF3C" w14:textId="77777777" w:rsidR="008E2826" w:rsidRPr="006F3BAC" w:rsidRDefault="008E2826" w:rsidP="002146B2"/>
      </w:tc>
      <w:tc>
        <w:tcPr>
          <w:tcW w:w="1386" w:type="dxa"/>
          <w:shd w:val="clear" w:color="auto" w:fill="auto"/>
        </w:tcPr>
        <w:p w14:paraId="353B14C1" w14:textId="77777777" w:rsidR="008E2826" w:rsidRPr="006F3BAC" w:rsidRDefault="008E2826" w:rsidP="002146B2"/>
      </w:tc>
      <w:tc>
        <w:tcPr>
          <w:tcW w:w="752" w:type="dxa"/>
          <w:shd w:val="clear" w:color="auto" w:fill="auto"/>
        </w:tcPr>
        <w:p w14:paraId="3697EF94" w14:textId="77777777" w:rsidR="008E2826" w:rsidRPr="006F3BAC" w:rsidRDefault="008E2826" w:rsidP="002146B2"/>
      </w:tc>
      <w:tc>
        <w:tcPr>
          <w:tcW w:w="752" w:type="dxa"/>
          <w:shd w:val="clear" w:color="auto" w:fill="auto"/>
        </w:tcPr>
        <w:p w14:paraId="7DCED4D5" w14:textId="77777777" w:rsidR="008E2826" w:rsidRPr="006F3BAC" w:rsidRDefault="008E2826" w:rsidP="002146B2"/>
      </w:tc>
      <w:tc>
        <w:tcPr>
          <w:tcW w:w="753" w:type="dxa"/>
          <w:shd w:val="clear" w:color="auto" w:fill="auto"/>
        </w:tcPr>
        <w:p w14:paraId="02C7E7F1" w14:textId="77777777" w:rsidR="008E2826" w:rsidRPr="006F3BAC" w:rsidRDefault="008E2826" w:rsidP="002146B2"/>
      </w:tc>
    </w:tr>
  </w:tbl>
  <w:p w14:paraId="59D058E3" w14:textId="77777777" w:rsidR="008E2826" w:rsidRPr="009D2B16" w:rsidRDefault="008E2826" w:rsidP="002146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D7A5D" w14:textId="77777777" w:rsidR="00B02B54" w:rsidRDefault="00B02B54" w:rsidP="002146B2">
      <w:r>
        <w:separator/>
      </w:r>
    </w:p>
  </w:footnote>
  <w:footnote w:type="continuationSeparator" w:id="0">
    <w:p w14:paraId="63C68409" w14:textId="77777777" w:rsidR="00B02B54" w:rsidRDefault="00B02B54" w:rsidP="002146B2">
      <w:r>
        <w:continuationSeparator/>
      </w:r>
    </w:p>
  </w:footnote>
  <w:footnote w:type="continuationNotice" w:id="1">
    <w:p w14:paraId="6D9BA927" w14:textId="77777777" w:rsidR="00B02B54" w:rsidRDefault="00B02B5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6771"/>
      <w:gridCol w:w="2471"/>
    </w:tblGrid>
    <w:tr w:rsidR="008E2826" w:rsidRPr="006F3BAC" w14:paraId="2A952A22" w14:textId="77777777" w:rsidTr="00E4350A">
      <w:tc>
        <w:tcPr>
          <w:tcW w:w="6771" w:type="dxa"/>
          <w:shd w:val="clear" w:color="auto" w:fill="auto"/>
        </w:tcPr>
        <w:p w14:paraId="64E28681" w14:textId="6237E122" w:rsidR="008E2826" w:rsidRPr="006F3BAC" w:rsidRDefault="008E2826" w:rsidP="004B7CF5">
          <w:pPr>
            <w:pStyle w:val="DocHeader"/>
          </w:pPr>
        </w:p>
      </w:tc>
      <w:tc>
        <w:tcPr>
          <w:tcW w:w="2471" w:type="dxa"/>
          <w:shd w:val="clear" w:color="auto" w:fill="auto"/>
        </w:tcPr>
        <w:p w14:paraId="614EE432" w14:textId="1DE5A1B8" w:rsidR="008E2826" w:rsidRPr="006F3BAC" w:rsidRDefault="008E2826" w:rsidP="002146B2"/>
      </w:tc>
    </w:tr>
  </w:tbl>
  <w:p w14:paraId="377E1745" w14:textId="2300D532" w:rsidR="008E2826" w:rsidRPr="009D2B16" w:rsidRDefault="008E2826" w:rsidP="00DB4200">
    <w:pPr>
      <w:tabs>
        <w:tab w:val="left" w:pos="1440"/>
      </w:tabs>
      <w:rPr>
        <w:sz w:val="6"/>
        <w:szCs w:val="6"/>
      </w:rPr>
    </w:pPr>
    <w:r>
      <w:rPr>
        <w:noProof/>
        <w:lang w:val="en-GB" w:eastAsia="en-GB"/>
      </w:rPr>
      <w:drawing>
        <wp:anchor distT="0" distB="0" distL="114300" distR="114300" simplePos="0" relativeHeight="251658240" behindDoc="1" locked="0" layoutInCell="1" allowOverlap="1" wp14:anchorId="13ACEE19" wp14:editId="75F69C67">
          <wp:simplePos x="0" y="0"/>
          <wp:positionH relativeFrom="page">
            <wp:posOffset>202018</wp:posOffset>
          </wp:positionH>
          <wp:positionV relativeFrom="paragraph">
            <wp:posOffset>-623570</wp:posOffset>
          </wp:positionV>
          <wp:extent cx="6157639" cy="870812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S_Letterhead_20182.jpg"/>
                  <pic:cNvPicPr/>
                </pic:nvPicPr>
                <pic:blipFill>
                  <a:blip r:embed="rId1">
                    <a:extLst>
                      <a:ext uri="{28A0092B-C50C-407E-A947-70E740481C1C}">
                        <a14:useLocalDpi xmlns:a14="http://schemas.microsoft.com/office/drawing/2010/main" val="0"/>
                      </a:ext>
                    </a:extLst>
                  </a:blip>
                  <a:stretch>
                    <a:fillRect/>
                  </a:stretch>
                </pic:blipFill>
                <pic:spPr>
                  <a:xfrm>
                    <a:off x="0" y="0"/>
                    <a:ext cx="6157639" cy="8708123"/>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8242" behindDoc="0" locked="0" layoutInCell="1" allowOverlap="1" wp14:anchorId="6E6E68F6" wp14:editId="278D5BF1">
              <wp:simplePos x="0" y="0"/>
              <wp:positionH relativeFrom="margin">
                <wp:posOffset>2844475</wp:posOffset>
              </wp:positionH>
              <wp:positionV relativeFrom="paragraph">
                <wp:posOffset>-295910</wp:posOffset>
              </wp:positionV>
              <wp:extent cx="3430270" cy="46672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3430270" cy="466725"/>
                      </a:xfrm>
                      <a:prstGeom prst="rect">
                        <a:avLst/>
                      </a:prstGeom>
                      <a:solidFill>
                        <a:schemeClr val="lt1"/>
                      </a:solidFill>
                      <a:ln w="6350">
                        <a:noFill/>
                      </a:ln>
                    </wps:spPr>
                    <wps:txbx>
                      <w:txbxContent>
                        <w:p w14:paraId="12DB2F2A" w14:textId="74A0E498" w:rsidR="008E2826" w:rsidRPr="004008A3" w:rsidRDefault="008E2826" w:rsidP="00303148">
                          <w:pPr>
                            <w:spacing w:after="0" w:afterAutospacing="0"/>
                            <w:jc w:val="right"/>
                            <w:rPr>
                              <w:b/>
                              <w:bCs/>
                              <w:color w:val="808080" w:themeColor="background1" w:themeShade="80"/>
                              <w:sz w:val="16"/>
                              <w:szCs w:val="16"/>
                            </w:rPr>
                          </w:pPr>
                          <w:r>
                            <w:rPr>
                              <w:b/>
                              <w:bCs/>
                              <w:color w:val="808080" w:themeColor="background1" w:themeShade="80"/>
                              <w:sz w:val="16"/>
                              <w:szCs w:val="16"/>
                            </w:rPr>
                            <w:t>I&amp;M Information Sheet</w:t>
                          </w:r>
                        </w:p>
                        <w:p w14:paraId="2D18D469" w14:textId="4007EE40" w:rsidR="008E2826" w:rsidRPr="00303148" w:rsidRDefault="008E2826" w:rsidP="00303148">
                          <w:pPr>
                            <w:spacing w:after="0" w:afterAutospacing="0"/>
                            <w:jc w:val="right"/>
                            <w:rPr>
                              <w:i/>
                              <w:iCs/>
                              <w:color w:val="808080" w:themeColor="background1" w:themeShade="80"/>
                              <w:sz w:val="16"/>
                              <w:szCs w:val="16"/>
                            </w:rPr>
                          </w:pPr>
                          <w:r>
                            <w:rPr>
                              <w:i/>
                              <w:iCs/>
                              <w:color w:val="808080" w:themeColor="background1" w:themeShade="80"/>
                              <w:sz w:val="16"/>
                              <w:szCs w:val="16"/>
                            </w:rPr>
                            <w:t>Automated Track Geometry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6E68F6" id="_x0000_t202" coordsize="21600,21600" o:spt="202" path="m,l,21600r21600,l21600,xe">
              <v:stroke joinstyle="miter"/>
              <v:path gradientshapeok="t" o:connecttype="rect"/>
            </v:shapetype>
            <v:shape id="Text Box 4" o:spid="_x0000_s1200" type="#_x0000_t202" style="position:absolute;left:0;text-align:left;margin-left:223.95pt;margin-top:-23.3pt;width:270.1pt;height:36.7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" fillcolor="white [3201]" stroked="f" strokeweight=".5pt">
              <v:textbox>
                <w:txbxContent>
                  <w:p w14:paraId="12DB2F2A" w14:textId="74A0E498" w:rsidR="008E2826" w:rsidRPr="004008A3" w:rsidRDefault="008E2826" w:rsidP="00303148">
                    <w:pPr>
                      <w:spacing w:after="0" w:afterAutospacing="0"/>
                      <w:jc w:val="right"/>
                      <w:rPr>
                        <w:b/>
                        <w:bCs/>
                        <w:color w:val="808080" w:themeColor="background1" w:themeShade="80"/>
                        <w:sz w:val="16"/>
                        <w:szCs w:val="16"/>
                      </w:rPr>
                    </w:pPr>
                    <w:r>
                      <w:rPr>
                        <w:b/>
                        <w:bCs/>
                        <w:color w:val="808080" w:themeColor="background1" w:themeShade="80"/>
                        <w:sz w:val="16"/>
                        <w:szCs w:val="16"/>
                      </w:rPr>
                      <w:t>I&amp;M Information Sheet</w:t>
                    </w:r>
                  </w:p>
                  <w:p w14:paraId="2D18D469" w14:textId="4007EE40" w:rsidR="008E2826" w:rsidRPr="00303148" w:rsidRDefault="008E2826" w:rsidP="00303148">
                    <w:pPr>
                      <w:spacing w:after="0" w:afterAutospacing="0"/>
                      <w:jc w:val="right"/>
                      <w:rPr>
                        <w:i/>
                        <w:iCs/>
                        <w:color w:val="808080" w:themeColor="background1" w:themeShade="80"/>
                        <w:sz w:val="16"/>
                        <w:szCs w:val="16"/>
                      </w:rPr>
                    </w:pPr>
                    <w:r>
                      <w:rPr>
                        <w:i/>
                        <w:iCs/>
                        <w:color w:val="808080" w:themeColor="background1" w:themeShade="80"/>
                        <w:sz w:val="16"/>
                        <w:szCs w:val="16"/>
                      </w:rPr>
                      <w:t>Automated Track Geometry</w:t>
                    </w:r>
                  </w:p>
                </w:txbxContent>
              </v:textbox>
              <w10:wrap anchorx="margin"/>
            </v:shape>
          </w:pict>
        </mc:Fallback>
      </mc:AlternateContent>
    </w:r>
    <w:r>
      <w:rPr>
        <w:sz w:val="6"/>
        <w:szCs w:val="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1" w:type="dxa"/>
      <w:tblLayout w:type="fixed"/>
      <w:tblLook w:val="00A0" w:firstRow="1" w:lastRow="0" w:firstColumn="1" w:lastColumn="0" w:noHBand="0" w:noVBand="0"/>
    </w:tblPr>
    <w:tblGrid>
      <w:gridCol w:w="5353"/>
      <w:gridCol w:w="1985"/>
      <w:gridCol w:w="2443"/>
    </w:tblGrid>
    <w:tr w:rsidR="008E2826" w:rsidRPr="006F3BAC" w14:paraId="0F7702D8" w14:textId="77777777" w:rsidTr="00A86D8F">
      <w:trPr>
        <w:trHeight w:val="1051"/>
      </w:trPr>
      <w:tc>
        <w:tcPr>
          <w:tcW w:w="5353" w:type="dxa"/>
        </w:tcPr>
        <w:p w14:paraId="254D85DC" w14:textId="7C991DB7" w:rsidR="008E2826" w:rsidRPr="00A528A4" w:rsidRDefault="008E2826" w:rsidP="002146B2">
          <w:pPr>
            <w:rPr>
              <w:lang w:val="en-US"/>
            </w:rPr>
          </w:pPr>
        </w:p>
      </w:tc>
      <w:tc>
        <w:tcPr>
          <w:tcW w:w="1985" w:type="dxa"/>
        </w:tcPr>
        <w:p w14:paraId="6DB378FD" w14:textId="01CEB18F" w:rsidR="008E2826" w:rsidRPr="0060493A" w:rsidRDefault="008E2826" w:rsidP="002146B2">
          <w:pPr>
            <w:rPr>
              <w:lang w:val="en-US"/>
            </w:rPr>
          </w:pPr>
        </w:p>
      </w:tc>
      <w:tc>
        <w:tcPr>
          <w:tcW w:w="2443" w:type="dxa"/>
        </w:tcPr>
        <w:p w14:paraId="121D7750" w14:textId="77777777" w:rsidR="008E2826" w:rsidRPr="0060493A" w:rsidRDefault="008E2826" w:rsidP="002146B2">
          <w:pPr>
            <w:rPr>
              <w:lang w:val="en-US"/>
            </w:rPr>
          </w:pPr>
        </w:p>
      </w:tc>
    </w:tr>
  </w:tbl>
  <w:p w14:paraId="63B4D695" w14:textId="1915DF0F" w:rsidR="008E2826" w:rsidRPr="009D2B16" w:rsidRDefault="008E2826" w:rsidP="002146B2">
    <w:pPr>
      <w:rPr>
        <w:sz w:val="6"/>
        <w:szCs w:val="6"/>
      </w:rPr>
    </w:pPr>
    <w:r>
      <w:rPr>
        <w:noProof/>
        <w:lang w:val="en-GB" w:eastAsia="en-GB"/>
      </w:rPr>
      <w:drawing>
        <wp:anchor distT="0" distB="0" distL="114300" distR="114300" simplePos="0" relativeHeight="251658241" behindDoc="1" locked="0" layoutInCell="1" allowOverlap="1" wp14:anchorId="4E8FE175" wp14:editId="1AE4A1C7">
          <wp:simplePos x="0" y="0"/>
          <wp:positionH relativeFrom="page">
            <wp:align>right</wp:align>
          </wp:positionH>
          <wp:positionV relativeFrom="paragraph">
            <wp:posOffset>-1098550</wp:posOffset>
          </wp:positionV>
          <wp:extent cx="7660800" cy="10835111"/>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_Quote Cover.jpg"/>
                  <pic:cNvPicPr/>
                </pic:nvPicPr>
                <pic:blipFill>
                  <a:blip r:embed="rId1">
                    <a:extLst>
                      <a:ext uri="{28A0092B-C50C-407E-A947-70E740481C1C}">
                        <a14:useLocalDpi xmlns:a14="http://schemas.microsoft.com/office/drawing/2010/main" val="0"/>
                      </a:ext>
                    </a:extLst>
                  </a:blip>
                  <a:stretch>
                    <a:fillRect/>
                  </a:stretch>
                </pic:blipFill>
                <pic:spPr>
                  <a:xfrm>
                    <a:off x="0" y="0"/>
                    <a:ext cx="7660800" cy="1083511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A37E9ED0"/>
    <w:lvl w:ilvl="0">
      <w:start w:val="1"/>
      <w:numFmt w:val="bullet"/>
      <w:pStyle w:val="ListBullet2"/>
      <w:lvlText w:val="o"/>
      <w:lvlJc w:val="left"/>
      <w:pPr>
        <w:ind w:left="643" w:hanging="360"/>
      </w:pPr>
      <w:rPr>
        <w:rFonts w:ascii="Courier New" w:hAnsi="Courier New" w:cs="Courier New" w:hint="default"/>
      </w:rPr>
    </w:lvl>
  </w:abstractNum>
  <w:abstractNum w:abstractNumId="1" w15:restartNumberingAfterBreak="0">
    <w:nsid w:val="02E54D6D"/>
    <w:multiLevelType w:val="hybridMultilevel"/>
    <w:tmpl w:val="0BB208E6"/>
    <w:lvl w:ilvl="0" w:tplc="E93C20E4">
      <w:start w:val="1"/>
      <w:numFmt w:val="bullet"/>
      <w:lvlText w:val=""/>
      <w:lvlJc w:val="left"/>
      <w:pPr>
        <w:ind w:left="1080" w:hanging="360"/>
      </w:pPr>
      <w:rPr>
        <w:rFonts w:ascii="Symbol" w:hAnsi="Symbol" w:hint="default"/>
        <w:color w:val="243C74" w:themeColor="accent1"/>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99309F7"/>
    <w:multiLevelType w:val="hybridMultilevel"/>
    <w:tmpl w:val="89CAA594"/>
    <w:lvl w:ilvl="0" w:tplc="B42695F0">
      <w:start w:val="1"/>
      <w:numFmt w:val="bullet"/>
      <w:pStyle w:val="ListParagraph"/>
      <w:lvlText w:val=""/>
      <w:lvlJc w:val="left"/>
      <w:pPr>
        <w:ind w:left="720" w:hanging="360"/>
      </w:pPr>
      <w:rPr>
        <w:rFonts w:ascii="Symbol" w:hAnsi="Symbol" w:hint="default"/>
        <w:color w:val="243C74" w:themeColor="accen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C455233"/>
    <w:multiLevelType w:val="hybridMultilevel"/>
    <w:tmpl w:val="8D186D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473549"/>
    <w:multiLevelType w:val="hybridMultilevel"/>
    <w:tmpl w:val="CCBAA926"/>
    <w:lvl w:ilvl="0" w:tplc="0C090005">
      <w:start w:val="1"/>
      <w:numFmt w:val="bullet"/>
      <w:lvlText w:val=""/>
      <w:lvlJc w:val="left"/>
      <w:pPr>
        <w:ind w:left="720" w:hanging="360"/>
      </w:pPr>
      <w:rPr>
        <w:rFonts w:ascii="Wingdings" w:hAnsi="Wingdings" w:hint="default"/>
      </w:rPr>
    </w:lvl>
    <w:lvl w:ilvl="1" w:tplc="0C090019">
      <w:start w:val="1"/>
      <w:numFmt w:val="lowerLetter"/>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2AC0A76"/>
    <w:multiLevelType w:val="multilevel"/>
    <w:tmpl w:val="E500D92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3AD06EC"/>
    <w:multiLevelType w:val="hybridMultilevel"/>
    <w:tmpl w:val="6054E1E6"/>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abstractNum w:abstractNumId="7" w15:restartNumberingAfterBreak="0">
    <w:nsid w:val="1BC9155E"/>
    <w:multiLevelType w:val="hybridMultilevel"/>
    <w:tmpl w:val="26BC52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DE768DC"/>
    <w:multiLevelType w:val="hybridMultilevel"/>
    <w:tmpl w:val="237A667A"/>
    <w:lvl w:ilvl="0" w:tplc="0C090005">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1">
      <w:start w:val="1"/>
      <w:numFmt w:val="bullet"/>
      <w:lvlText w:val=""/>
      <w:lvlJc w:val="left"/>
      <w:pPr>
        <w:ind w:left="1800" w:hanging="360"/>
      </w:pPr>
      <w:rPr>
        <w:rFonts w:ascii="Symbol" w:hAnsi="Symbol"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20615593"/>
    <w:multiLevelType w:val="hybridMultilevel"/>
    <w:tmpl w:val="7A325238"/>
    <w:lvl w:ilvl="0" w:tplc="0C090017">
      <w:start w:val="1"/>
      <w:numFmt w:val="lowerLetter"/>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23814FCB"/>
    <w:multiLevelType w:val="hybridMultilevel"/>
    <w:tmpl w:val="E4B825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84B7A40"/>
    <w:multiLevelType w:val="hybridMultilevel"/>
    <w:tmpl w:val="F952575A"/>
    <w:lvl w:ilvl="0" w:tplc="07966B54">
      <w:start w:val="2"/>
      <w:numFmt w:val="bullet"/>
      <w:lvlText w:val="-"/>
      <w:lvlJc w:val="left"/>
      <w:pPr>
        <w:ind w:left="720" w:hanging="360"/>
      </w:pPr>
      <w:rPr>
        <w:rFonts w:ascii="Segoe UI" w:eastAsia="Calibri" w:hAnsi="Segoe UI" w:cs="Segoe U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B729DB"/>
    <w:multiLevelType w:val="multilevel"/>
    <w:tmpl w:val="E500D92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353B67BE"/>
    <w:multiLevelType w:val="hybridMultilevel"/>
    <w:tmpl w:val="49B864C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62A217A"/>
    <w:multiLevelType w:val="hybridMultilevel"/>
    <w:tmpl w:val="4FDADA92"/>
    <w:lvl w:ilvl="0" w:tplc="8E84D534">
      <w:start w:val="1"/>
      <w:numFmt w:val="bullet"/>
      <w:lvlText w:val=""/>
      <w:lvlJc w:val="left"/>
      <w:pPr>
        <w:ind w:left="360" w:hanging="360"/>
      </w:pPr>
      <w:rPr>
        <w:rFonts w:ascii="Symbol" w:hAnsi="Symbol" w:hint="default"/>
        <w:color w:val="243C74" w:themeColor="accent1"/>
      </w:rPr>
    </w:lvl>
    <w:lvl w:ilvl="1" w:tplc="0C090003">
      <w:start w:val="1"/>
      <w:numFmt w:val="bullet"/>
      <w:lvlText w:val="o"/>
      <w:lvlJc w:val="left"/>
      <w:pPr>
        <w:ind w:left="1080" w:hanging="360"/>
      </w:pPr>
      <w:rPr>
        <w:rFonts w:ascii="Courier New" w:hAnsi="Courier New" w:cs="Courier New" w:hint="default"/>
      </w:rPr>
    </w:lvl>
    <w:lvl w:ilvl="2" w:tplc="0C090001">
      <w:start w:val="1"/>
      <w:numFmt w:val="bullet"/>
      <w:lvlText w:val=""/>
      <w:lvlJc w:val="left"/>
      <w:pPr>
        <w:ind w:left="1800" w:hanging="360"/>
      </w:pPr>
      <w:rPr>
        <w:rFonts w:ascii="Symbol" w:hAnsi="Symbol"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3FCB1AF8"/>
    <w:multiLevelType w:val="hybridMultilevel"/>
    <w:tmpl w:val="AAEE1A6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409E23BC"/>
    <w:multiLevelType w:val="hybridMultilevel"/>
    <w:tmpl w:val="2A7C471A"/>
    <w:lvl w:ilvl="0" w:tplc="0C090005">
      <w:start w:val="1"/>
      <w:numFmt w:val="bullet"/>
      <w:lvlText w:val=""/>
      <w:lvlJc w:val="left"/>
      <w:pPr>
        <w:ind w:left="720" w:hanging="360"/>
      </w:pPr>
      <w:rPr>
        <w:rFonts w:ascii="Wingdings" w:hAnsi="Wingdings"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29043EC"/>
    <w:multiLevelType w:val="hybridMultilevel"/>
    <w:tmpl w:val="9BCC8C2A"/>
    <w:lvl w:ilvl="0" w:tplc="BF466DA0">
      <w:start w:val="1"/>
      <w:numFmt w:val="bullet"/>
      <w:pStyle w:val="LandSurveysBullets"/>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18" w15:restartNumberingAfterBreak="0">
    <w:nsid w:val="447926CB"/>
    <w:multiLevelType w:val="hybridMultilevel"/>
    <w:tmpl w:val="BFF24680"/>
    <w:lvl w:ilvl="0" w:tplc="5B789090">
      <w:start w:val="1"/>
      <w:numFmt w:val="bullet"/>
      <w:pStyle w:val="ListBullet"/>
      <w:lvlText w:val=""/>
      <w:lvlJc w:val="left"/>
      <w:pPr>
        <w:tabs>
          <w:tab w:val="num" w:pos="425"/>
        </w:tabs>
        <w:ind w:left="425" w:hanging="425"/>
      </w:pPr>
      <w:rPr>
        <w:rFonts w:ascii="Symbol" w:hAnsi="Symbol" w:hint="default"/>
        <w:color w:val="auto"/>
        <w:sz w:val="20"/>
      </w:rPr>
    </w:lvl>
    <w:lvl w:ilvl="1" w:tplc="6DF4AD1A">
      <w:start w:val="1"/>
      <w:numFmt w:val="bullet"/>
      <w:lvlText w:val="o"/>
      <w:lvlJc w:val="left"/>
      <w:pPr>
        <w:tabs>
          <w:tab w:val="num" w:pos="-88"/>
        </w:tabs>
        <w:ind w:left="-88" w:hanging="360"/>
      </w:pPr>
      <w:rPr>
        <w:rFonts w:ascii="Courier New" w:hAnsi="Courier New" w:cs="Courier New" w:hint="default"/>
      </w:rPr>
    </w:lvl>
    <w:lvl w:ilvl="2" w:tplc="4574EB60" w:tentative="1">
      <w:start w:val="1"/>
      <w:numFmt w:val="bullet"/>
      <w:lvlText w:val=""/>
      <w:lvlJc w:val="left"/>
      <w:pPr>
        <w:tabs>
          <w:tab w:val="num" w:pos="632"/>
        </w:tabs>
        <w:ind w:left="632" w:hanging="360"/>
      </w:pPr>
      <w:rPr>
        <w:rFonts w:ascii="Wingdings" w:hAnsi="Wingdings" w:hint="default"/>
      </w:rPr>
    </w:lvl>
    <w:lvl w:ilvl="3" w:tplc="7BBE959C" w:tentative="1">
      <w:start w:val="1"/>
      <w:numFmt w:val="bullet"/>
      <w:lvlText w:val=""/>
      <w:lvlJc w:val="left"/>
      <w:pPr>
        <w:tabs>
          <w:tab w:val="num" w:pos="1352"/>
        </w:tabs>
        <w:ind w:left="1352" w:hanging="360"/>
      </w:pPr>
      <w:rPr>
        <w:rFonts w:ascii="Symbol" w:hAnsi="Symbol" w:hint="default"/>
      </w:rPr>
    </w:lvl>
    <w:lvl w:ilvl="4" w:tplc="29283026" w:tentative="1">
      <w:start w:val="1"/>
      <w:numFmt w:val="bullet"/>
      <w:lvlText w:val="o"/>
      <w:lvlJc w:val="left"/>
      <w:pPr>
        <w:tabs>
          <w:tab w:val="num" w:pos="2072"/>
        </w:tabs>
        <w:ind w:left="2072" w:hanging="360"/>
      </w:pPr>
      <w:rPr>
        <w:rFonts w:ascii="Courier New" w:hAnsi="Courier New" w:cs="Courier New" w:hint="default"/>
      </w:rPr>
    </w:lvl>
    <w:lvl w:ilvl="5" w:tplc="86CCD54A" w:tentative="1">
      <w:start w:val="1"/>
      <w:numFmt w:val="bullet"/>
      <w:lvlText w:val=""/>
      <w:lvlJc w:val="left"/>
      <w:pPr>
        <w:tabs>
          <w:tab w:val="num" w:pos="2792"/>
        </w:tabs>
        <w:ind w:left="2792" w:hanging="360"/>
      </w:pPr>
      <w:rPr>
        <w:rFonts w:ascii="Wingdings" w:hAnsi="Wingdings" w:hint="default"/>
      </w:rPr>
    </w:lvl>
    <w:lvl w:ilvl="6" w:tplc="2E7CD63C" w:tentative="1">
      <w:start w:val="1"/>
      <w:numFmt w:val="bullet"/>
      <w:lvlText w:val=""/>
      <w:lvlJc w:val="left"/>
      <w:pPr>
        <w:tabs>
          <w:tab w:val="num" w:pos="3512"/>
        </w:tabs>
        <w:ind w:left="3512" w:hanging="360"/>
      </w:pPr>
      <w:rPr>
        <w:rFonts w:ascii="Symbol" w:hAnsi="Symbol" w:hint="default"/>
      </w:rPr>
    </w:lvl>
    <w:lvl w:ilvl="7" w:tplc="37286864" w:tentative="1">
      <w:start w:val="1"/>
      <w:numFmt w:val="bullet"/>
      <w:lvlText w:val="o"/>
      <w:lvlJc w:val="left"/>
      <w:pPr>
        <w:tabs>
          <w:tab w:val="num" w:pos="4232"/>
        </w:tabs>
        <w:ind w:left="4232" w:hanging="360"/>
      </w:pPr>
      <w:rPr>
        <w:rFonts w:ascii="Courier New" w:hAnsi="Courier New" w:cs="Courier New" w:hint="default"/>
      </w:rPr>
    </w:lvl>
    <w:lvl w:ilvl="8" w:tplc="21CCE1B0" w:tentative="1">
      <w:start w:val="1"/>
      <w:numFmt w:val="bullet"/>
      <w:lvlText w:val=""/>
      <w:lvlJc w:val="left"/>
      <w:pPr>
        <w:tabs>
          <w:tab w:val="num" w:pos="4952"/>
        </w:tabs>
        <w:ind w:left="4952" w:hanging="360"/>
      </w:pPr>
      <w:rPr>
        <w:rFonts w:ascii="Wingdings" w:hAnsi="Wingdings" w:hint="default"/>
      </w:rPr>
    </w:lvl>
  </w:abstractNum>
  <w:abstractNum w:abstractNumId="19" w15:restartNumberingAfterBreak="0">
    <w:nsid w:val="47153D10"/>
    <w:multiLevelType w:val="multilevel"/>
    <w:tmpl w:val="C03063C2"/>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DA14BE7"/>
    <w:multiLevelType w:val="hybridMultilevel"/>
    <w:tmpl w:val="1228EA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DA61808"/>
    <w:multiLevelType w:val="hybridMultilevel"/>
    <w:tmpl w:val="24BED9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F431023"/>
    <w:multiLevelType w:val="multilevel"/>
    <w:tmpl w:val="EBEC5CB6"/>
    <w:lvl w:ilvl="0">
      <w:start w:val="1"/>
      <w:numFmt w:val="bullet"/>
      <w:pStyle w:val="BulletTable"/>
      <w:lvlText w:val=""/>
      <w:lvlJc w:val="left"/>
      <w:pPr>
        <w:ind w:left="432" w:hanging="432"/>
      </w:pPr>
      <w:rPr>
        <w:rFonts w:ascii="Symbol" w:hAnsi="Symbol" w:hint="default"/>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FE53914"/>
    <w:multiLevelType w:val="hybridMultilevel"/>
    <w:tmpl w:val="B2A2736C"/>
    <w:lvl w:ilvl="0" w:tplc="DBA02416">
      <w:start w:val="2"/>
      <w:numFmt w:val="bullet"/>
      <w:lvlText w:val="-"/>
      <w:lvlJc w:val="left"/>
      <w:pPr>
        <w:ind w:left="720" w:hanging="360"/>
      </w:pPr>
      <w:rPr>
        <w:rFonts w:ascii="Segoe UI" w:eastAsia="Calibri" w:hAnsi="Segoe UI" w:cs="Segoe U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02F6050"/>
    <w:multiLevelType w:val="hybridMultilevel"/>
    <w:tmpl w:val="53A2FA6C"/>
    <w:lvl w:ilvl="0" w:tplc="61EAD230">
      <w:start w:val="5"/>
      <w:numFmt w:val="bullet"/>
      <w:lvlText w:val="-"/>
      <w:lvlJc w:val="left"/>
      <w:pPr>
        <w:ind w:left="1080" w:hanging="360"/>
      </w:pPr>
      <w:rPr>
        <w:rFonts w:ascii="Arial" w:eastAsia="Arial"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583A6E26"/>
    <w:multiLevelType w:val="hybridMultilevel"/>
    <w:tmpl w:val="03F8BD4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BA4792A"/>
    <w:multiLevelType w:val="hybridMultilevel"/>
    <w:tmpl w:val="07DCCD66"/>
    <w:lvl w:ilvl="0" w:tplc="0C090001">
      <w:start w:val="1"/>
      <w:numFmt w:val="bullet"/>
      <w:lvlText w:val=""/>
      <w:lvlJc w:val="left"/>
      <w:pPr>
        <w:ind w:left="2134" w:hanging="360"/>
      </w:pPr>
      <w:rPr>
        <w:rFonts w:ascii="Symbol" w:hAnsi="Symbol" w:hint="default"/>
      </w:rPr>
    </w:lvl>
    <w:lvl w:ilvl="1" w:tplc="0C090003" w:tentative="1">
      <w:start w:val="1"/>
      <w:numFmt w:val="bullet"/>
      <w:lvlText w:val="o"/>
      <w:lvlJc w:val="left"/>
      <w:pPr>
        <w:ind w:left="2854" w:hanging="360"/>
      </w:pPr>
      <w:rPr>
        <w:rFonts w:ascii="Courier New" w:hAnsi="Courier New" w:cs="Courier New" w:hint="default"/>
      </w:rPr>
    </w:lvl>
    <w:lvl w:ilvl="2" w:tplc="0C090005" w:tentative="1">
      <w:start w:val="1"/>
      <w:numFmt w:val="bullet"/>
      <w:lvlText w:val=""/>
      <w:lvlJc w:val="left"/>
      <w:pPr>
        <w:ind w:left="3574" w:hanging="360"/>
      </w:pPr>
      <w:rPr>
        <w:rFonts w:ascii="Wingdings" w:hAnsi="Wingdings" w:hint="default"/>
      </w:rPr>
    </w:lvl>
    <w:lvl w:ilvl="3" w:tplc="0C090001" w:tentative="1">
      <w:start w:val="1"/>
      <w:numFmt w:val="bullet"/>
      <w:lvlText w:val=""/>
      <w:lvlJc w:val="left"/>
      <w:pPr>
        <w:ind w:left="4294" w:hanging="360"/>
      </w:pPr>
      <w:rPr>
        <w:rFonts w:ascii="Symbol" w:hAnsi="Symbol" w:hint="default"/>
      </w:rPr>
    </w:lvl>
    <w:lvl w:ilvl="4" w:tplc="0C090003" w:tentative="1">
      <w:start w:val="1"/>
      <w:numFmt w:val="bullet"/>
      <w:lvlText w:val="o"/>
      <w:lvlJc w:val="left"/>
      <w:pPr>
        <w:ind w:left="5014" w:hanging="360"/>
      </w:pPr>
      <w:rPr>
        <w:rFonts w:ascii="Courier New" w:hAnsi="Courier New" w:cs="Courier New" w:hint="default"/>
      </w:rPr>
    </w:lvl>
    <w:lvl w:ilvl="5" w:tplc="0C090005" w:tentative="1">
      <w:start w:val="1"/>
      <w:numFmt w:val="bullet"/>
      <w:lvlText w:val=""/>
      <w:lvlJc w:val="left"/>
      <w:pPr>
        <w:ind w:left="5734" w:hanging="360"/>
      </w:pPr>
      <w:rPr>
        <w:rFonts w:ascii="Wingdings" w:hAnsi="Wingdings" w:hint="default"/>
      </w:rPr>
    </w:lvl>
    <w:lvl w:ilvl="6" w:tplc="0C090001" w:tentative="1">
      <w:start w:val="1"/>
      <w:numFmt w:val="bullet"/>
      <w:lvlText w:val=""/>
      <w:lvlJc w:val="left"/>
      <w:pPr>
        <w:ind w:left="6454" w:hanging="360"/>
      </w:pPr>
      <w:rPr>
        <w:rFonts w:ascii="Symbol" w:hAnsi="Symbol" w:hint="default"/>
      </w:rPr>
    </w:lvl>
    <w:lvl w:ilvl="7" w:tplc="0C090003" w:tentative="1">
      <w:start w:val="1"/>
      <w:numFmt w:val="bullet"/>
      <w:lvlText w:val="o"/>
      <w:lvlJc w:val="left"/>
      <w:pPr>
        <w:ind w:left="7174" w:hanging="360"/>
      </w:pPr>
      <w:rPr>
        <w:rFonts w:ascii="Courier New" w:hAnsi="Courier New" w:cs="Courier New" w:hint="default"/>
      </w:rPr>
    </w:lvl>
    <w:lvl w:ilvl="8" w:tplc="0C090005" w:tentative="1">
      <w:start w:val="1"/>
      <w:numFmt w:val="bullet"/>
      <w:lvlText w:val=""/>
      <w:lvlJc w:val="left"/>
      <w:pPr>
        <w:ind w:left="7894" w:hanging="360"/>
      </w:pPr>
      <w:rPr>
        <w:rFonts w:ascii="Wingdings" w:hAnsi="Wingdings" w:hint="default"/>
      </w:rPr>
    </w:lvl>
  </w:abstractNum>
  <w:abstractNum w:abstractNumId="27" w15:restartNumberingAfterBreak="0">
    <w:nsid w:val="5FA33FCC"/>
    <w:multiLevelType w:val="multilevel"/>
    <w:tmpl w:val="77904F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60206F33"/>
    <w:multiLevelType w:val="multilevel"/>
    <w:tmpl w:val="95FC8228"/>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
      <w:lvlJc w:val="left"/>
      <w:pPr>
        <w:tabs>
          <w:tab w:val="num" w:pos="1800"/>
        </w:tabs>
        <w:ind w:left="1800" w:hanging="360"/>
      </w:pPr>
      <w:rPr>
        <w:rFonts w:ascii="Symbol" w:hAnsi="Symbol" w:hint="default"/>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29" w15:restartNumberingAfterBreak="0">
    <w:nsid w:val="63C13F1E"/>
    <w:multiLevelType w:val="multilevel"/>
    <w:tmpl w:val="4F3C0138"/>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800"/>
        </w:tabs>
        <w:ind w:left="1800" w:hanging="360"/>
      </w:pPr>
      <w:rPr>
        <w:rFonts w:ascii="Symbol" w:hAnsi="Symbol" w:hint="default"/>
      </w:r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30" w15:restartNumberingAfterBreak="0">
    <w:nsid w:val="682F22A6"/>
    <w:multiLevelType w:val="hybridMultilevel"/>
    <w:tmpl w:val="CDCA4828"/>
    <w:lvl w:ilvl="0" w:tplc="E93C20E4">
      <w:start w:val="1"/>
      <w:numFmt w:val="bullet"/>
      <w:lvlText w:val=""/>
      <w:lvlJc w:val="left"/>
      <w:pPr>
        <w:ind w:left="720" w:hanging="360"/>
      </w:pPr>
      <w:rPr>
        <w:rFonts w:ascii="Symbol" w:hAnsi="Symbol" w:hint="default"/>
        <w:color w:val="243C74" w:themeColor="accen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8303962"/>
    <w:multiLevelType w:val="hybridMultilevel"/>
    <w:tmpl w:val="DD7C7A3E"/>
    <w:lvl w:ilvl="0" w:tplc="0C090005">
      <w:start w:val="1"/>
      <w:numFmt w:val="bullet"/>
      <w:lvlText w:val=""/>
      <w:lvlJc w:val="left"/>
      <w:pPr>
        <w:ind w:left="1069" w:hanging="360"/>
      </w:pPr>
      <w:rPr>
        <w:rFonts w:ascii="Wingdings" w:hAnsi="Wingdings"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2" w15:restartNumberingAfterBreak="0">
    <w:nsid w:val="6C5E1497"/>
    <w:multiLevelType w:val="hybridMultilevel"/>
    <w:tmpl w:val="0E22A5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5B577C9"/>
    <w:multiLevelType w:val="hybridMultilevel"/>
    <w:tmpl w:val="71E4CFD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9631014"/>
    <w:multiLevelType w:val="hybridMultilevel"/>
    <w:tmpl w:val="1D443C58"/>
    <w:lvl w:ilvl="0" w:tplc="2A960DEE">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E26FFE"/>
    <w:multiLevelType w:val="hybridMultilevel"/>
    <w:tmpl w:val="B99E89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C2C026B"/>
    <w:multiLevelType w:val="hybridMultilevel"/>
    <w:tmpl w:val="BE869E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480315800">
    <w:abstractNumId w:val="0"/>
  </w:num>
  <w:num w:numId="2" w16cid:durableId="760493500">
    <w:abstractNumId w:val="18"/>
  </w:num>
  <w:num w:numId="3" w16cid:durableId="1949578227">
    <w:abstractNumId w:val="19"/>
  </w:num>
  <w:num w:numId="4" w16cid:durableId="194390740">
    <w:abstractNumId w:val="17"/>
  </w:num>
  <w:num w:numId="5" w16cid:durableId="1941137074">
    <w:abstractNumId w:val="22"/>
  </w:num>
  <w:num w:numId="6" w16cid:durableId="333918112">
    <w:abstractNumId w:val="34"/>
  </w:num>
  <w:num w:numId="7" w16cid:durableId="837890625">
    <w:abstractNumId w:val="33"/>
  </w:num>
  <w:num w:numId="8" w16cid:durableId="1827235445">
    <w:abstractNumId w:val="25"/>
  </w:num>
  <w:num w:numId="9" w16cid:durableId="781539458">
    <w:abstractNumId w:val="32"/>
  </w:num>
  <w:num w:numId="10" w16cid:durableId="971784506">
    <w:abstractNumId w:val="26"/>
  </w:num>
  <w:num w:numId="11" w16cid:durableId="1962109576">
    <w:abstractNumId w:val="36"/>
  </w:num>
  <w:num w:numId="12" w16cid:durableId="1654219807">
    <w:abstractNumId w:val="21"/>
  </w:num>
  <w:num w:numId="13" w16cid:durableId="254901906">
    <w:abstractNumId w:val="11"/>
  </w:num>
  <w:num w:numId="14" w16cid:durableId="1451708458">
    <w:abstractNumId w:val="23"/>
  </w:num>
  <w:num w:numId="15" w16cid:durableId="383406186">
    <w:abstractNumId w:val="35"/>
  </w:num>
  <w:num w:numId="16" w16cid:durableId="431442551">
    <w:abstractNumId w:val="15"/>
  </w:num>
  <w:num w:numId="17" w16cid:durableId="418714345">
    <w:abstractNumId w:val="7"/>
  </w:num>
  <w:num w:numId="18" w16cid:durableId="262224648">
    <w:abstractNumId w:val="3"/>
  </w:num>
  <w:num w:numId="19" w16cid:durableId="242958663">
    <w:abstractNumId w:val="27"/>
    <w:lvlOverride w:ilvl="0">
      <w:startOverride w:val="1"/>
    </w:lvlOverride>
  </w:num>
  <w:num w:numId="20" w16cid:durableId="158930040">
    <w:abstractNumId w:val="5"/>
  </w:num>
  <w:num w:numId="21" w16cid:durableId="801536302">
    <w:abstractNumId w:val="12"/>
  </w:num>
  <w:num w:numId="22" w16cid:durableId="735393476">
    <w:abstractNumId w:val="29"/>
  </w:num>
  <w:num w:numId="23" w16cid:durableId="2003661790">
    <w:abstractNumId w:val="28"/>
  </w:num>
  <w:num w:numId="24" w16cid:durableId="523052513">
    <w:abstractNumId w:val="31"/>
  </w:num>
  <w:num w:numId="25" w16cid:durableId="1313145091">
    <w:abstractNumId w:val="16"/>
  </w:num>
  <w:num w:numId="26" w16cid:durableId="1169246354">
    <w:abstractNumId w:val="4"/>
  </w:num>
  <w:num w:numId="27" w16cid:durableId="355010449">
    <w:abstractNumId w:val="13"/>
  </w:num>
  <w:num w:numId="28" w16cid:durableId="1209099988">
    <w:abstractNumId w:val="9"/>
  </w:num>
  <w:num w:numId="29" w16cid:durableId="125320998">
    <w:abstractNumId w:val="2"/>
  </w:num>
  <w:num w:numId="30" w16cid:durableId="396435473">
    <w:abstractNumId w:val="8"/>
  </w:num>
  <w:num w:numId="31" w16cid:durableId="1127699897">
    <w:abstractNumId w:val="14"/>
  </w:num>
  <w:num w:numId="32" w16cid:durableId="1097480943">
    <w:abstractNumId w:val="24"/>
  </w:num>
  <w:num w:numId="33" w16cid:durableId="15885159">
    <w:abstractNumId w:val="1"/>
  </w:num>
  <w:num w:numId="34" w16cid:durableId="714812949">
    <w:abstractNumId w:val="2"/>
  </w:num>
  <w:num w:numId="35" w16cid:durableId="1442186683">
    <w:abstractNumId w:val="2"/>
  </w:num>
  <w:num w:numId="36" w16cid:durableId="1042944714">
    <w:abstractNumId w:val="2"/>
  </w:num>
  <w:num w:numId="37" w16cid:durableId="316111143">
    <w:abstractNumId w:val="2"/>
  </w:num>
  <w:num w:numId="38" w16cid:durableId="1862359482">
    <w:abstractNumId w:val="2"/>
  </w:num>
  <w:num w:numId="39" w16cid:durableId="1155875167">
    <w:abstractNumId w:val="2"/>
  </w:num>
  <w:num w:numId="40" w16cid:durableId="1779174813">
    <w:abstractNumId w:val="30"/>
  </w:num>
  <w:num w:numId="41" w16cid:durableId="452020436">
    <w:abstractNumId w:val="20"/>
  </w:num>
  <w:num w:numId="42" w16cid:durableId="436102811">
    <w:abstractNumId w:val="10"/>
  </w:num>
  <w:num w:numId="43" w16cid:durableId="1802191147">
    <w:abstractNumId w:val="6"/>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wis Walsh">
    <w15:presenceInfo w15:providerId="AD" w15:userId="S::LewisW@landsurveys.net.au::c68f1ab5-b7aa-457f-b667-fd19fd2c68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14A"/>
    <w:rsid w:val="000001E0"/>
    <w:rsid w:val="00000321"/>
    <w:rsid w:val="00000DA7"/>
    <w:rsid w:val="000017FD"/>
    <w:rsid w:val="000029F2"/>
    <w:rsid w:val="00003294"/>
    <w:rsid w:val="00004824"/>
    <w:rsid w:val="00006195"/>
    <w:rsid w:val="00006405"/>
    <w:rsid w:val="00007503"/>
    <w:rsid w:val="0001109D"/>
    <w:rsid w:val="00011B3D"/>
    <w:rsid w:val="00011CC1"/>
    <w:rsid w:val="00011F44"/>
    <w:rsid w:val="000142F9"/>
    <w:rsid w:val="00014F73"/>
    <w:rsid w:val="00015ADA"/>
    <w:rsid w:val="0002070A"/>
    <w:rsid w:val="000208F1"/>
    <w:rsid w:val="00020A00"/>
    <w:rsid w:val="00020B66"/>
    <w:rsid w:val="00020DA2"/>
    <w:rsid w:val="00021D01"/>
    <w:rsid w:val="00023D3A"/>
    <w:rsid w:val="00023DF9"/>
    <w:rsid w:val="00023E94"/>
    <w:rsid w:val="00024FA7"/>
    <w:rsid w:val="000251D6"/>
    <w:rsid w:val="00025979"/>
    <w:rsid w:val="00025D9F"/>
    <w:rsid w:val="00025F70"/>
    <w:rsid w:val="00026266"/>
    <w:rsid w:val="00026AE7"/>
    <w:rsid w:val="0003065C"/>
    <w:rsid w:val="00031526"/>
    <w:rsid w:val="000316FF"/>
    <w:rsid w:val="000317E1"/>
    <w:rsid w:val="000326A8"/>
    <w:rsid w:val="00032BAE"/>
    <w:rsid w:val="000330C5"/>
    <w:rsid w:val="00033828"/>
    <w:rsid w:val="00033909"/>
    <w:rsid w:val="0003398E"/>
    <w:rsid w:val="00033C20"/>
    <w:rsid w:val="0003465A"/>
    <w:rsid w:val="00035DC6"/>
    <w:rsid w:val="00035E02"/>
    <w:rsid w:val="000367B3"/>
    <w:rsid w:val="00036BCE"/>
    <w:rsid w:val="00037867"/>
    <w:rsid w:val="000400A1"/>
    <w:rsid w:val="0004081F"/>
    <w:rsid w:val="00040A4E"/>
    <w:rsid w:val="00040C7A"/>
    <w:rsid w:val="00041D70"/>
    <w:rsid w:val="0004206A"/>
    <w:rsid w:val="00042FD7"/>
    <w:rsid w:val="00043078"/>
    <w:rsid w:val="00046557"/>
    <w:rsid w:val="00047264"/>
    <w:rsid w:val="000472E2"/>
    <w:rsid w:val="00050275"/>
    <w:rsid w:val="000509CC"/>
    <w:rsid w:val="000512DB"/>
    <w:rsid w:val="00053B01"/>
    <w:rsid w:val="0005410B"/>
    <w:rsid w:val="00054491"/>
    <w:rsid w:val="00054D51"/>
    <w:rsid w:val="00055227"/>
    <w:rsid w:val="0005614B"/>
    <w:rsid w:val="00056710"/>
    <w:rsid w:val="00056D1D"/>
    <w:rsid w:val="00057050"/>
    <w:rsid w:val="00060346"/>
    <w:rsid w:val="0006137A"/>
    <w:rsid w:val="00061890"/>
    <w:rsid w:val="00061B44"/>
    <w:rsid w:val="00061BD5"/>
    <w:rsid w:val="000622FB"/>
    <w:rsid w:val="00062802"/>
    <w:rsid w:val="0006282D"/>
    <w:rsid w:val="00062AF0"/>
    <w:rsid w:val="00062C26"/>
    <w:rsid w:val="00062D62"/>
    <w:rsid w:val="00066992"/>
    <w:rsid w:val="00066D87"/>
    <w:rsid w:val="0006708F"/>
    <w:rsid w:val="00067FFD"/>
    <w:rsid w:val="0007033C"/>
    <w:rsid w:val="00071C5A"/>
    <w:rsid w:val="00071D9A"/>
    <w:rsid w:val="00071EBE"/>
    <w:rsid w:val="00077B00"/>
    <w:rsid w:val="00080BF1"/>
    <w:rsid w:val="00080F69"/>
    <w:rsid w:val="000812D0"/>
    <w:rsid w:val="00081381"/>
    <w:rsid w:val="000814E6"/>
    <w:rsid w:val="000816EC"/>
    <w:rsid w:val="000818FD"/>
    <w:rsid w:val="000829D3"/>
    <w:rsid w:val="00082C03"/>
    <w:rsid w:val="00083658"/>
    <w:rsid w:val="0008423B"/>
    <w:rsid w:val="000850D7"/>
    <w:rsid w:val="00085650"/>
    <w:rsid w:val="000869BD"/>
    <w:rsid w:val="00086A5C"/>
    <w:rsid w:val="000875F4"/>
    <w:rsid w:val="00087B7F"/>
    <w:rsid w:val="00090D7C"/>
    <w:rsid w:val="000928CA"/>
    <w:rsid w:val="00092BC3"/>
    <w:rsid w:val="000930E8"/>
    <w:rsid w:val="00097AF2"/>
    <w:rsid w:val="00097D17"/>
    <w:rsid w:val="000A0489"/>
    <w:rsid w:val="000A11C3"/>
    <w:rsid w:val="000A11E3"/>
    <w:rsid w:val="000A20B5"/>
    <w:rsid w:val="000A2361"/>
    <w:rsid w:val="000A2829"/>
    <w:rsid w:val="000A2BA7"/>
    <w:rsid w:val="000A36FF"/>
    <w:rsid w:val="000A4216"/>
    <w:rsid w:val="000A44C9"/>
    <w:rsid w:val="000A5183"/>
    <w:rsid w:val="000A5578"/>
    <w:rsid w:val="000A5877"/>
    <w:rsid w:val="000A61F2"/>
    <w:rsid w:val="000A6269"/>
    <w:rsid w:val="000A79BA"/>
    <w:rsid w:val="000A79CB"/>
    <w:rsid w:val="000B0F94"/>
    <w:rsid w:val="000B11BD"/>
    <w:rsid w:val="000B19F1"/>
    <w:rsid w:val="000B2B55"/>
    <w:rsid w:val="000B5438"/>
    <w:rsid w:val="000B5B2D"/>
    <w:rsid w:val="000B5F0B"/>
    <w:rsid w:val="000B695E"/>
    <w:rsid w:val="000B6DC2"/>
    <w:rsid w:val="000B7323"/>
    <w:rsid w:val="000B7B4A"/>
    <w:rsid w:val="000C1112"/>
    <w:rsid w:val="000C137D"/>
    <w:rsid w:val="000C1C58"/>
    <w:rsid w:val="000C261C"/>
    <w:rsid w:val="000C287F"/>
    <w:rsid w:val="000C3EAB"/>
    <w:rsid w:val="000C49AF"/>
    <w:rsid w:val="000C4A17"/>
    <w:rsid w:val="000C515A"/>
    <w:rsid w:val="000C6363"/>
    <w:rsid w:val="000C6476"/>
    <w:rsid w:val="000C67FC"/>
    <w:rsid w:val="000C6BE7"/>
    <w:rsid w:val="000C6C93"/>
    <w:rsid w:val="000C6DA3"/>
    <w:rsid w:val="000C6FB3"/>
    <w:rsid w:val="000C725A"/>
    <w:rsid w:val="000C7EAE"/>
    <w:rsid w:val="000D0221"/>
    <w:rsid w:val="000D1094"/>
    <w:rsid w:val="000D1B2D"/>
    <w:rsid w:val="000D2E32"/>
    <w:rsid w:val="000D30E2"/>
    <w:rsid w:val="000D4354"/>
    <w:rsid w:val="000D522D"/>
    <w:rsid w:val="000D557A"/>
    <w:rsid w:val="000D577F"/>
    <w:rsid w:val="000D59E0"/>
    <w:rsid w:val="000D76B8"/>
    <w:rsid w:val="000E001C"/>
    <w:rsid w:val="000E1650"/>
    <w:rsid w:val="000E16D7"/>
    <w:rsid w:val="000E2203"/>
    <w:rsid w:val="000E230D"/>
    <w:rsid w:val="000E4491"/>
    <w:rsid w:val="000E4E1D"/>
    <w:rsid w:val="000E4F56"/>
    <w:rsid w:val="000E6894"/>
    <w:rsid w:val="000E7CC9"/>
    <w:rsid w:val="000E7EB2"/>
    <w:rsid w:val="000F024D"/>
    <w:rsid w:val="000F05FE"/>
    <w:rsid w:val="000F07A9"/>
    <w:rsid w:val="000F09E1"/>
    <w:rsid w:val="000F18C4"/>
    <w:rsid w:val="000F22B1"/>
    <w:rsid w:val="000F277F"/>
    <w:rsid w:val="000F2CB5"/>
    <w:rsid w:val="000F2F41"/>
    <w:rsid w:val="000F34B1"/>
    <w:rsid w:val="000F35B8"/>
    <w:rsid w:val="000F37E5"/>
    <w:rsid w:val="000F3C15"/>
    <w:rsid w:val="000F5132"/>
    <w:rsid w:val="000F6C06"/>
    <w:rsid w:val="000F7BFD"/>
    <w:rsid w:val="00101052"/>
    <w:rsid w:val="001010AE"/>
    <w:rsid w:val="00101F24"/>
    <w:rsid w:val="0010200B"/>
    <w:rsid w:val="001023AF"/>
    <w:rsid w:val="00102787"/>
    <w:rsid w:val="00102879"/>
    <w:rsid w:val="00102D4B"/>
    <w:rsid w:val="00104165"/>
    <w:rsid w:val="001046DD"/>
    <w:rsid w:val="00105B77"/>
    <w:rsid w:val="0010623E"/>
    <w:rsid w:val="00106EAC"/>
    <w:rsid w:val="00107125"/>
    <w:rsid w:val="00107143"/>
    <w:rsid w:val="00111833"/>
    <w:rsid w:val="001119EE"/>
    <w:rsid w:val="001121F0"/>
    <w:rsid w:val="00112E60"/>
    <w:rsid w:val="00113633"/>
    <w:rsid w:val="0011390A"/>
    <w:rsid w:val="001145DE"/>
    <w:rsid w:val="00114838"/>
    <w:rsid w:val="00114E33"/>
    <w:rsid w:val="001158EB"/>
    <w:rsid w:val="0011634A"/>
    <w:rsid w:val="00120FBA"/>
    <w:rsid w:val="0012104E"/>
    <w:rsid w:val="001215DE"/>
    <w:rsid w:val="001215F0"/>
    <w:rsid w:val="00121873"/>
    <w:rsid w:val="0012306D"/>
    <w:rsid w:val="001230B8"/>
    <w:rsid w:val="00123594"/>
    <w:rsid w:val="00123626"/>
    <w:rsid w:val="00123817"/>
    <w:rsid w:val="00123BBF"/>
    <w:rsid w:val="00124A5B"/>
    <w:rsid w:val="00125B4D"/>
    <w:rsid w:val="00126D62"/>
    <w:rsid w:val="00127786"/>
    <w:rsid w:val="0013088F"/>
    <w:rsid w:val="001309A9"/>
    <w:rsid w:val="00131670"/>
    <w:rsid w:val="00131A25"/>
    <w:rsid w:val="00132208"/>
    <w:rsid w:val="001325EE"/>
    <w:rsid w:val="00132721"/>
    <w:rsid w:val="00132BEF"/>
    <w:rsid w:val="0013311C"/>
    <w:rsid w:val="00133A00"/>
    <w:rsid w:val="00134B1D"/>
    <w:rsid w:val="00134ED1"/>
    <w:rsid w:val="00135278"/>
    <w:rsid w:val="001359A0"/>
    <w:rsid w:val="00136C38"/>
    <w:rsid w:val="00137510"/>
    <w:rsid w:val="00137694"/>
    <w:rsid w:val="001402DE"/>
    <w:rsid w:val="00140933"/>
    <w:rsid w:val="00140A1B"/>
    <w:rsid w:val="0014137F"/>
    <w:rsid w:val="00141E62"/>
    <w:rsid w:val="00141EED"/>
    <w:rsid w:val="00142306"/>
    <w:rsid w:val="00142A19"/>
    <w:rsid w:val="0014481B"/>
    <w:rsid w:val="00145A37"/>
    <w:rsid w:val="00145ACE"/>
    <w:rsid w:val="00146432"/>
    <w:rsid w:val="00146B43"/>
    <w:rsid w:val="0014722F"/>
    <w:rsid w:val="001504A3"/>
    <w:rsid w:val="00150BBF"/>
    <w:rsid w:val="00151241"/>
    <w:rsid w:val="0015183E"/>
    <w:rsid w:val="00151C62"/>
    <w:rsid w:val="00152806"/>
    <w:rsid w:val="00152C10"/>
    <w:rsid w:val="001539A3"/>
    <w:rsid w:val="001539F4"/>
    <w:rsid w:val="00154A8B"/>
    <w:rsid w:val="00155656"/>
    <w:rsid w:val="00156A55"/>
    <w:rsid w:val="001573E4"/>
    <w:rsid w:val="0016049F"/>
    <w:rsid w:val="0016183B"/>
    <w:rsid w:val="00161869"/>
    <w:rsid w:val="001618FC"/>
    <w:rsid w:val="0016241E"/>
    <w:rsid w:val="001631A0"/>
    <w:rsid w:val="001634E7"/>
    <w:rsid w:val="0016393C"/>
    <w:rsid w:val="00163A8E"/>
    <w:rsid w:val="0016466D"/>
    <w:rsid w:val="00164805"/>
    <w:rsid w:val="0016496A"/>
    <w:rsid w:val="00164CD3"/>
    <w:rsid w:val="00165594"/>
    <w:rsid w:val="0016614E"/>
    <w:rsid w:val="00166DEE"/>
    <w:rsid w:val="00167ADC"/>
    <w:rsid w:val="00172614"/>
    <w:rsid w:val="00172756"/>
    <w:rsid w:val="0017324A"/>
    <w:rsid w:val="0017348F"/>
    <w:rsid w:val="001738BF"/>
    <w:rsid w:val="001742B4"/>
    <w:rsid w:val="001743D9"/>
    <w:rsid w:val="00174535"/>
    <w:rsid w:val="001745D4"/>
    <w:rsid w:val="00174961"/>
    <w:rsid w:val="00174BCA"/>
    <w:rsid w:val="001751A8"/>
    <w:rsid w:val="0017572E"/>
    <w:rsid w:val="00175F28"/>
    <w:rsid w:val="001805E8"/>
    <w:rsid w:val="001826DD"/>
    <w:rsid w:val="001831AB"/>
    <w:rsid w:val="001833AA"/>
    <w:rsid w:val="00183C3F"/>
    <w:rsid w:val="00183DA1"/>
    <w:rsid w:val="001849A6"/>
    <w:rsid w:val="00184A25"/>
    <w:rsid w:val="00185835"/>
    <w:rsid w:val="001862F3"/>
    <w:rsid w:val="001867C0"/>
    <w:rsid w:val="00186CC7"/>
    <w:rsid w:val="0018726E"/>
    <w:rsid w:val="00187A69"/>
    <w:rsid w:val="00190DA9"/>
    <w:rsid w:val="00190DE1"/>
    <w:rsid w:val="00191516"/>
    <w:rsid w:val="0019278F"/>
    <w:rsid w:val="00192B46"/>
    <w:rsid w:val="00192EF3"/>
    <w:rsid w:val="00193C18"/>
    <w:rsid w:val="001945A8"/>
    <w:rsid w:val="00195563"/>
    <w:rsid w:val="00195D50"/>
    <w:rsid w:val="00197861"/>
    <w:rsid w:val="00197EB8"/>
    <w:rsid w:val="001A0443"/>
    <w:rsid w:val="001A07DF"/>
    <w:rsid w:val="001A14A3"/>
    <w:rsid w:val="001A2CFA"/>
    <w:rsid w:val="001A419A"/>
    <w:rsid w:val="001A4C03"/>
    <w:rsid w:val="001A5890"/>
    <w:rsid w:val="001A5C59"/>
    <w:rsid w:val="001A6220"/>
    <w:rsid w:val="001A63E0"/>
    <w:rsid w:val="001A6461"/>
    <w:rsid w:val="001A666C"/>
    <w:rsid w:val="001A7270"/>
    <w:rsid w:val="001A727B"/>
    <w:rsid w:val="001B14C5"/>
    <w:rsid w:val="001B188A"/>
    <w:rsid w:val="001B1D2F"/>
    <w:rsid w:val="001B36AF"/>
    <w:rsid w:val="001B43FD"/>
    <w:rsid w:val="001B4A32"/>
    <w:rsid w:val="001B5809"/>
    <w:rsid w:val="001B623C"/>
    <w:rsid w:val="001B69BA"/>
    <w:rsid w:val="001B7C70"/>
    <w:rsid w:val="001C106B"/>
    <w:rsid w:val="001C1F60"/>
    <w:rsid w:val="001C2515"/>
    <w:rsid w:val="001C27D9"/>
    <w:rsid w:val="001C3271"/>
    <w:rsid w:val="001C3CDD"/>
    <w:rsid w:val="001C41E4"/>
    <w:rsid w:val="001C5C58"/>
    <w:rsid w:val="001C74F1"/>
    <w:rsid w:val="001C7A4A"/>
    <w:rsid w:val="001D084F"/>
    <w:rsid w:val="001D0D78"/>
    <w:rsid w:val="001D1930"/>
    <w:rsid w:val="001D2269"/>
    <w:rsid w:val="001D3FBE"/>
    <w:rsid w:val="001D4046"/>
    <w:rsid w:val="001D413B"/>
    <w:rsid w:val="001D49AA"/>
    <w:rsid w:val="001D5D5E"/>
    <w:rsid w:val="001D6108"/>
    <w:rsid w:val="001D6AFA"/>
    <w:rsid w:val="001D6D4D"/>
    <w:rsid w:val="001D7059"/>
    <w:rsid w:val="001D7684"/>
    <w:rsid w:val="001D76DA"/>
    <w:rsid w:val="001D7CBE"/>
    <w:rsid w:val="001E029D"/>
    <w:rsid w:val="001E1007"/>
    <w:rsid w:val="001E1033"/>
    <w:rsid w:val="001E1762"/>
    <w:rsid w:val="001E1A01"/>
    <w:rsid w:val="001E27B0"/>
    <w:rsid w:val="001E2AC5"/>
    <w:rsid w:val="001E4001"/>
    <w:rsid w:val="001E4031"/>
    <w:rsid w:val="001E495D"/>
    <w:rsid w:val="001E53BC"/>
    <w:rsid w:val="001E59CE"/>
    <w:rsid w:val="001E5A8E"/>
    <w:rsid w:val="001E5FDC"/>
    <w:rsid w:val="001E65E9"/>
    <w:rsid w:val="001F049A"/>
    <w:rsid w:val="001F2055"/>
    <w:rsid w:val="001F2330"/>
    <w:rsid w:val="001F2F40"/>
    <w:rsid w:val="001F46D3"/>
    <w:rsid w:val="001F4B35"/>
    <w:rsid w:val="001F4E80"/>
    <w:rsid w:val="001F561C"/>
    <w:rsid w:val="001F579C"/>
    <w:rsid w:val="001F6427"/>
    <w:rsid w:val="001F7420"/>
    <w:rsid w:val="001F7AA0"/>
    <w:rsid w:val="00202B32"/>
    <w:rsid w:val="0020411E"/>
    <w:rsid w:val="00204AF8"/>
    <w:rsid w:val="0020579A"/>
    <w:rsid w:val="00205846"/>
    <w:rsid w:val="002100A5"/>
    <w:rsid w:val="002103D6"/>
    <w:rsid w:val="0021139D"/>
    <w:rsid w:val="002116C1"/>
    <w:rsid w:val="00212DBC"/>
    <w:rsid w:val="00213EF7"/>
    <w:rsid w:val="002146B2"/>
    <w:rsid w:val="00214740"/>
    <w:rsid w:val="00214DAF"/>
    <w:rsid w:val="002157DB"/>
    <w:rsid w:val="00215990"/>
    <w:rsid w:val="00217CF0"/>
    <w:rsid w:val="00221C31"/>
    <w:rsid w:val="00222110"/>
    <w:rsid w:val="0022214C"/>
    <w:rsid w:val="002227FD"/>
    <w:rsid w:val="00222C72"/>
    <w:rsid w:val="00224442"/>
    <w:rsid w:val="00224DAB"/>
    <w:rsid w:val="002251D3"/>
    <w:rsid w:val="0022601A"/>
    <w:rsid w:val="00226583"/>
    <w:rsid w:val="00226D9D"/>
    <w:rsid w:val="002275AA"/>
    <w:rsid w:val="00230CBE"/>
    <w:rsid w:val="002310A3"/>
    <w:rsid w:val="00232A7D"/>
    <w:rsid w:val="00233CA7"/>
    <w:rsid w:val="00233E7E"/>
    <w:rsid w:val="002342CC"/>
    <w:rsid w:val="0023430A"/>
    <w:rsid w:val="002345A8"/>
    <w:rsid w:val="002346F5"/>
    <w:rsid w:val="00235139"/>
    <w:rsid w:val="002361E4"/>
    <w:rsid w:val="00237832"/>
    <w:rsid w:val="00237C94"/>
    <w:rsid w:val="00241082"/>
    <w:rsid w:val="002413BD"/>
    <w:rsid w:val="00241685"/>
    <w:rsid w:val="002419C2"/>
    <w:rsid w:val="002444A8"/>
    <w:rsid w:val="002451E0"/>
    <w:rsid w:val="002452C4"/>
    <w:rsid w:val="00247427"/>
    <w:rsid w:val="002476CC"/>
    <w:rsid w:val="002509C3"/>
    <w:rsid w:val="00251256"/>
    <w:rsid w:val="002513F2"/>
    <w:rsid w:val="00252556"/>
    <w:rsid w:val="00252AB7"/>
    <w:rsid w:val="00253999"/>
    <w:rsid w:val="00253D1C"/>
    <w:rsid w:val="002546D2"/>
    <w:rsid w:val="00254D8C"/>
    <w:rsid w:val="00254E7C"/>
    <w:rsid w:val="00255E13"/>
    <w:rsid w:val="002560E3"/>
    <w:rsid w:val="00256B46"/>
    <w:rsid w:val="00260384"/>
    <w:rsid w:val="002604BC"/>
    <w:rsid w:val="00260A6F"/>
    <w:rsid w:val="00261122"/>
    <w:rsid w:val="002612DA"/>
    <w:rsid w:val="002624F9"/>
    <w:rsid w:val="00263C4A"/>
    <w:rsid w:val="002650D3"/>
    <w:rsid w:val="002654C5"/>
    <w:rsid w:val="00265757"/>
    <w:rsid w:val="00265FEC"/>
    <w:rsid w:val="0026650B"/>
    <w:rsid w:val="00266915"/>
    <w:rsid w:val="0027000C"/>
    <w:rsid w:val="00270462"/>
    <w:rsid w:val="00271A7F"/>
    <w:rsid w:val="0027202F"/>
    <w:rsid w:val="0027283E"/>
    <w:rsid w:val="00273064"/>
    <w:rsid w:val="002741A7"/>
    <w:rsid w:val="002741B3"/>
    <w:rsid w:val="00274565"/>
    <w:rsid w:val="00274931"/>
    <w:rsid w:val="0027585D"/>
    <w:rsid w:val="002767F5"/>
    <w:rsid w:val="002777BD"/>
    <w:rsid w:val="00280A98"/>
    <w:rsid w:val="00280E9D"/>
    <w:rsid w:val="00281FD7"/>
    <w:rsid w:val="00282B1E"/>
    <w:rsid w:val="00282E6B"/>
    <w:rsid w:val="00284D18"/>
    <w:rsid w:val="00284FCA"/>
    <w:rsid w:val="002854EF"/>
    <w:rsid w:val="00285898"/>
    <w:rsid w:val="0028634C"/>
    <w:rsid w:val="0028702B"/>
    <w:rsid w:val="002913E6"/>
    <w:rsid w:val="002916DC"/>
    <w:rsid w:val="00291905"/>
    <w:rsid w:val="00291DF1"/>
    <w:rsid w:val="0029202D"/>
    <w:rsid w:val="0029381B"/>
    <w:rsid w:val="002938A6"/>
    <w:rsid w:val="00294A3E"/>
    <w:rsid w:val="002950E4"/>
    <w:rsid w:val="0029599D"/>
    <w:rsid w:val="002959A9"/>
    <w:rsid w:val="0029759F"/>
    <w:rsid w:val="0029778F"/>
    <w:rsid w:val="002A18AC"/>
    <w:rsid w:val="002A1B55"/>
    <w:rsid w:val="002A1FC5"/>
    <w:rsid w:val="002A247C"/>
    <w:rsid w:val="002A30E3"/>
    <w:rsid w:val="002A36EA"/>
    <w:rsid w:val="002A3A60"/>
    <w:rsid w:val="002A3E09"/>
    <w:rsid w:val="002A43C7"/>
    <w:rsid w:val="002A4DC5"/>
    <w:rsid w:val="002A5105"/>
    <w:rsid w:val="002A70F8"/>
    <w:rsid w:val="002B0358"/>
    <w:rsid w:val="002B254B"/>
    <w:rsid w:val="002B28F4"/>
    <w:rsid w:val="002B2D5A"/>
    <w:rsid w:val="002B331E"/>
    <w:rsid w:val="002B3757"/>
    <w:rsid w:val="002B37C8"/>
    <w:rsid w:val="002B3D6A"/>
    <w:rsid w:val="002B3F20"/>
    <w:rsid w:val="002B55E1"/>
    <w:rsid w:val="002B5D01"/>
    <w:rsid w:val="002B5EFA"/>
    <w:rsid w:val="002B77D3"/>
    <w:rsid w:val="002C0D52"/>
    <w:rsid w:val="002C0F95"/>
    <w:rsid w:val="002C1606"/>
    <w:rsid w:val="002C1D48"/>
    <w:rsid w:val="002C1E97"/>
    <w:rsid w:val="002C20FE"/>
    <w:rsid w:val="002C27A5"/>
    <w:rsid w:val="002C2A02"/>
    <w:rsid w:val="002C3748"/>
    <w:rsid w:val="002C455E"/>
    <w:rsid w:val="002C499B"/>
    <w:rsid w:val="002C56F9"/>
    <w:rsid w:val="002C643A"/>
    <w:rsid w:val="002C6EC5"/>
    <w:rsid w:val="002C7E68"/>
    <w:rsid w:val="002D1828"/>
    <w:rsid w:val="002D1EE3"/>
    <w:rsid w:val="002D2A28"/>
    <w:rsid w:val="002D3295"/>
    <w:rsid w:val="002D43FA"/>
    <w:rsid w:val="002D501D"/>
    <w:rsid w:val="002D5FAE"/>
    <w:rsid w:val="002D609D"/>
    <w:rsid w:val="002D7D94"/>
    <w:rsid w:val="002D7FC0"/>
    <w:rsid w:val="002E0223"/>
    <w:rsid w:val="002E05D1"/>
    <w:rsid w:val="002E1D7E"/>
    <w:rsid w:val="002E3F94"/>
    <w:rsid w:val="002E454B"/>
    <w:rsid w:val="002E4CA0"/>
    <w:rsid w:val="002E56D4"/>
    <w:rsid w:val="002E64EF"/>
    <w:rsid w:val="002E7081"/>
    <w:rsid w:val="002E71B6"/>
    <w:rsid w:val="002E72FF"/>
    <w:rsid w:val="002F18D2"/>
    <w:rsid w:val="002F2CC5"/>
    <w:rsid w:val="002F3255"/>
    <w:rsid w:val="002F3575"/>
    <w:rsid w:val="002F3699"/>
    <w:rsid w:val="002F3C1F"/>
    <w:rsid w:val="002F3DD2"/>
    <w:rsid w:val="002F3EF8"/>
    <w:rsid w:val="002F3FDB"/>
    <w:rsid w:val="002F4151"/>
    <w:rsid w:val="002F57E9"/>
    <w:rsid w:val="002F5954"/>
    <w:rsid w:val="002F703F"/>
    <w:rsid w:val="002F78BA"/>
    <w:rsid w:val="002F7D72"/>
    <w:rsid w:val="00300767"/>
    <w:rsid w:val="00301D16"/>
    <w:rsid w:val="003020A5"/>
    <w:rsid w:val="00303148"/>
    <w:rsid w:val="0030324B"/>
    <w:rsid w:val="00303318"/>
    <w:rsid w:val="00304182"/>
    <w:rsid w:val="00304BC6"/>
    <w:rsid w:val="00305837"/>
    <w:rsid w:val="00306610"/>
    <w:rsid w:val="003070A8"/>
    <w:rsid w:val="00307A44"/>
    <w:rsid w:val="00307DF1"/>
    <w:rsid w:val="0031064F"/>
    <w:rsid w:val="003106F6"/>
    <w:rsid w:val="00311D31"/>
    <w:rsid w:val="00313121"/>
    <w:rsid w:val="003133CF"/>
    <w:rsid w:val="00313C8B"/>
    <w:rsid w:val="00314E11"/>
    <w:rsid w:val="00315D9B"/>
    <w:rsid w:val="00315F5D"/>
    <w:rsid w:val="00316F82"/>
    <w:rsid w:val="003170F1"/>
    <w:rsid w:val="003174CE"/>
    <w:rsid w:val="00320C6E"/>
    <w:rsid w:val="003216FE"/>
    <w:rsid w:val="00321A2D"/>
    <w:rsid w:val="00321B1D"/>
    <w:rsid w:val="00321E9D"/>
    <w:rsid w:val="00325405"/>
    <w:rsid w:val="003256CE"/>
    <w:rsid w:val="003256E4"/>
    <w:rsid w:val="00325E49"/>
    <w:rsid w:val="00326915"/>
    <w:rsid w:val="003276FE"/>
    <w:rsid w:val="00327791"/>
    <w:rsid w:val="003302F2"/>
    <w:rsid w:val="003308F2"/>
    <w:rsid w:val="00330B46"/>
    <w:rsid w:val="00330F9A"/>
    <w:rsid w:val="00331548"/>
    <w:rsid w:val="00331B24"/>
    <w:rsid w:val="0033301A"/>
    <w:rsid w:val="00333781"/>
    <w:rsid w:val="003340B0"/>
    <w:rsid w:val="0033530D"/>
    <w:rsid w:val="00335966"/>
    <w:rsid w:val="00335E0A"/>
    <w:rsid w:val="0033615F"/>
    <w:rsid w:val="003364C2"/>
    <w:rsid w:val="00336BAF"/>
    <w:rsid w:val="00336BC3"/>
    <w:rsid w:val="00337322"/>
    <w:rsid w:val="00337C75"/>
    <w:rsid w:val="00340C89"/>
    <w:rsid w:val="003414E8"/>
    <w:rsid w:val="003416E8"/>
    <w:rsid w:val="00342B51"/>
    <w:rsid w:val="00342E29"/>
    <w:rsid w:val="00343A85"/>
    <w:rsid w:val="00343CA6"/>
    <w:rsid w:val="00343EA4"/>
    <w:rsid w:val="00344C0D"/>
    <w:rsid w:val="00344F39"/>
    <w:rsid w:val="00345185"/>
    <w:rsid w:val="00346BA0"/>
    <w:rsid w:val="00346D75"/>
    <w:rsid w:val="00347B1E"/>
    <w:rsid w:val="00350461"/>
    <w:rsid w:val="00350473"/>
    <w:rsid w:val="00350B25"/>
    <w:rsid w:val="00351211"/>
    <w:rsid w:val="00351CAA"/>
    <w:rsid w:val="00351EF6"/>
    <w:rsid w:val="00352B87"/>
    <w:rsid w:val="00352E38"/>
    <w:rsid w:val="00355E15"/>
    <w:rsid w:val="0035610A"/>
    <w:rsid w:val="00356725"/>
    <w:rsid w:val="00356B12"/>
    <w:rsid w:val="00356E3E"/>
    <w:rsid w:val="003571FA"/>
    <w:rsid w:val="003574A7"/>
    <w:rsid w:val="0035797E"/>
    <w:rsid w:val="00357D4C"/>
    <w:rsid w:val="00360445"/>
    <w:rsid w:val="00361327"/>
    <w:rsid w:val="00361461"/>
    <w:rsid w:val="003617D1"/>
    <w:rsid w:val="00361BFD"/>
    <w:rsid w:val="00362B09"/>
    <w:rsid w:val="00364A8B"/>
    <w:rsid w:val="0036529B"/>
    <w:rsid w:val="00365A1B"/>
    <w:rsid w:val="00365F14"/>
    <w:rsid w:val="0036632A"/>
    <w:rsid w:val="00366F7E"/>
    <w:rsid w:val="00366FC6"/>
    <w:rsid w:val="00370BCB"/>
    <w:rsid w:val="00371DBD"/>
    <w:rsid w:val="00372F01"/>
    <w:rsid w:val="00372F59"/>
    <w:rsid w:val="00375D83"/>
    <w:rsid w:val="00375FA7"/>
    <w:rsid w:val="00375FB0"/>
    <w:rsid w:val="00376186"/>
    <w:rsid w:val="00376887"/>
    <w:rsid w:val="00376BE8"/>
    <w:rsid w:val="00377415"/>
    <w:rsid w:val="00377691"/>
    <w:rsid w:val="003776AC"/>
    <w:rsid w:val="0038015E"/>
    <w:rsid w:val="003816D3"/>
    <w:rsid w:val="00381BAC"/>
    <w:rsid w:val="00382BCA"/>
    <w:rsid w:val="003832DD"/>
    <w:rsid w:val="00383B3C"/>
    <w:rsid w:val="00383B68"/>
    <w:rsid w:val="00384151"/>
    <w:rsid w:val="003841AE"/>
    <w:rsid w:val="0038438B"/>
    <w:rsid w:val="0038438E"/>
    <w:rsid w:val="00384EB8"/>
    <w:rsid w:val="00385EEE"/>
    <w:rsid w:val="003875BF"/>
    <w:rsid w:val="00390F35"/>
    <w:rsid w:val="003920E5"/>
    <w:rsid w:val="003923EA"/>
    <w:rsid w:val="00392A02"/>
    <w:rsid w:val="00392A1F"/>
    <w:rsid w:val="0039307B"/>
    <w:rsid w:val="00393AF3"/>
    <w:rsid w:val="00393CEF"/>
    <w:rsid w:val="00393EC4"/>
    <w:rsid w:val="00394CF8"/>
    <w:rsid w:val="00394F17"/>
    <w:rsid w:val="003957F4"/>
    <w:rsid w:val="00396086"/>
    <w:rsid w:val="0039646C"/>
    <w:rsid w:val="003965EC"/>
    <w:rsid w:val="00396658"/>
    <w:rsid w:val="00396C09"/>
    <w:rsid w:val="003970E5"/>
    <w:rsid w:val="00397964"/>
    <w:rsid w:val="00397E23"/>
    <w:rsid w:val="003A01DE"/>
    <w:rsid w:val="003A08F4"/>
    <w:rsid w:val="003A11C6"/>
    <w:rsid w:val="003A1664"/>
    <w:rsid w:val="003A1A14"/>
    <w:rsid w:val="003A1DB1"/>
    <w:rsid w:val="003A2B57"/>
    <w:rsid w:val="003A35C5"/>
    <w:rsid w:val="003A3BA3"/>
    <w:rsid w:val="003A4B38"/>
    <w:rsid w:val="003A4CC5"/>
    <w:rsid w:val="003A51BB"/>
    <w:rsid w:val="003A5B01"/>
    <w:rsid w:val="003A6618"/>
    <w:rsid w:val="003A6A55"/>
    <w:rsid w:val="003A761E"/>
    <w:rsid w:val="003B0533"/>
    <w:rsid w:val="003B0A44"/>
    <w:rsid w:val="003B10B4"/>
    <w:rsid w:val="003B1FE0"/>
    <w:rsid w:val="003B32CB"/>
    <w:rsid w:val="003B3AA5"/>
    <w:rsid w:val="003B4111"/>
    <w:rsid w:val="003B444C"/>
    <w:rsid w:val="003B4EE1"/>
    <w:rsid w:val="003B4F28"/>
    <w:rsid w:val="003B58E1"/>
    <w:rsid w:val="003B5A03"/>
    <w:rsid w:val="003B5F62"/>
    <w:rsid w:val="003B5FA8"/>
    <w:rsid w:val="003B6382"/>
    <w:rsid w:val="003B6594"/>
    <w:rsid w:val="003B6EAE"/>
    <w:rsid w:val="003B700D"/>
    <w:rsid w:val="003B7400"/>
    <w:rsid w:val="003B76C9"/>
    <w:rsid w:val="003B7A12"/>
    <w:rsid w:val="003B7CA3"/>
    <w:rsid w:val="003C0404"/>
    <w:rsid w:val="003C060C"/>
    <w:rsid w:val="003C06D3"/>
    <w:rsid w:val="003C1E2B"/>
    <w:rsid w:val="003C26AF"/>
    <w:rsid w:val="003C273A"/>
    <w:rsid w:val="003C2CB9"/>
    <w:rsid w:val="003C2FD5"/>
    <w:rsid w:val="003C331D"/>
    <w:rsid w:val="003C331F"/>
    <w:rsid w:val="003C3A41"/>
    <w:rsid w:val="003C439D"/>
    <w:rsid w:val="003C61DE"/>
    <w:rsid w:val="003C650F"/>
    <w:rsid w:val="003C7A99"/>
    <w:rsid w:val="003C7CFE"/>
    <w:rsid w:val="003D0436"/>
    <w:rsid w:val="003D164E"/>
    <w:rsid w:val="003D1658"/>
    <w:rsid w:val="003D2D43"/>
    <w:rsid w:val="003D3806"/>
    <w:rsid w:val="003D420E"/>
    <w:rsid w:val="003D453E"/>
    <w:rsid w:val="003D4A87"/>
    <w:rsid w:val="003D4C0E"/>
    <w:rsid w:val="003D5654"/>
    <w:rsid w:val="003D5ED9"/>
    <w:rsid w:val="003E0998"/>
    <w:rsid w:val="003E0EB2"/>
    <w:rsid w:val="003E1F6B"/>
    <w:rsid w:val="003E1F85"/>
    <w:rsid w:val="003E28F2"/>
    <w:rsid w:val="003E2988"/>
    <w:rsid w:val="003E2EFA"/>
    <w:rsid w:val="003E40DF"/>
    <w:rsid w:val="003E4239"/>
    <w:rsid w:val="003E43CC"/>
    <w:rsid w:val="003E4D50"/>
    <w:rsid w:val="003E7CAE"/>
    <w:rsid w:val="003F04AC"/>
    <w:rsid w:val="003F13EB"/>
    <w:rsid w:val="003F203C"/>
    <w:rsid w:val="003F20C8"/>
    <w:rsid w:val="003F2985"/>
    <w:rsid w:val="003F3143"/>
    <w:rsid w:val="003F33C3"/>
    <w:rsid w:val="003F3929"/>
    <w:rsid w:val="003F3E50"/>
    <w:rsid w:val="003F46C5"/>
    <w:rsid w:val="003F519B"/>
    <w:rsid w:val="003F52DF"/>
    <w:rsid w:val="003F5B77"/>
    <w:rsid w:val="003F5D53"/>
    <w:rsid w:val="003F5FD9"/>
    <w:rsid w:val="004008A3"/>
    <w:rsid w:val="0040134D"/>
    <w:rsid w:val="00401973"/>
    <w:rsid w:val="00401D56"/>
    <w:rsid w:val="00402D68"/>
    <w:rsid w:val="004032D8"/>
    <w:rsid w:val="004037FF"/>
    <w:rsid w:val="004039F1"/>
    <w:rsid w:val="00403A29"/>
    <w:rsid w:val="00403F29"/>
    <w:rsid w:val="0040419D"/>
    <w:rsid w:val="0040495F"/>
    <w:rsid w:val="00404C24"/>
    <w:rsid w:val="0040540A"/>
    <w:rsid w:val="0040551F"/>
    <w:rsid w:val="00405D74"/>
    <w:rsid w:val="00405FBE"/>
    <w:rsid w:val="00406C1F"/>
    <w:rsid w:val="0040762D"/>
    <w:rsid w:val="00407FAE"/>
    <w:rsid w:val="00410147"/>
    <w:rsid w:val="00410DB9"/>
    <w:rsid w:val="00410E4E"/>
    <w:rsid w:val="004119F9"/>
    <w:rsid w:val="00411F3F"/>
    <w:rsid w:val="00412234"/>
    <w:rsid w:val="004123B6"/>
    <w:rsid w:val="00412A43"/>
    <w:rsid w:val="00412BCA"/>
    <w:rsid w:val="004142CC"/>
    <w:rsid w:val="00414B87"/>
    <w:rsid w:val="00415133"/>
    <w:rsid w:val="00415261"/>
    <w:rsid w:val="00416953"/>
    <w:rsid w:val="00416FC6"/>
    <w:rsid w:val="004178D2"/>
    <w:rsid w:val="00417EDF"/>
    <w:rsid w:val="004203C3"/>
    <w:rsid w:val="0042069D"/>
    <w:rsid w:val="004213A0"/>
    <w:rsid w:val="00423437"/>
    <w:rsid w:val="00423968"/>
    <w:rsid w:val="00423BA2"/>
    <w:rsid w:val="004248F0"/>
    <w:rsid w:val="00424AFC"/>
    <w:rsid w:val="00424C87"/>
    <w:rsid w:val="004257BA"/>
    <w:rsid w:val="004264DF"/>
    <w:rsid w:val="00427F7F"/>
    <w:rsid w:val="00427FA4"/>
    <w:rsid w:val="0043070A"/>
    <w:rsid w:val="004308B4"/>
    <w:rsid w:val="00430D28"/>
    <w:rsid w:val="004311A4"/>
    <w:rsid w:val="00431561"/>
    <w:rsid w:val="00431F02"/>
    <w:rsid w:val="00433024"/>
    <w:rsid w:val="00433F36"/>
    <w:rsid w:val="00434390"/>
    <w:rsid w:val="004343C7"/>
    <w:rsid w:val="00435A76"/>
    <w:rsid w:val="0043614A"/>
    <w:rsid w:val="0043617E"/>
    <w:rsid w:val="00436BC5"/>
    <w:rsid w:val="00437316"/>
    <w:rsid w:val="00437992"/>
    <w:rsid w:val="00437D97"/>
    <w:rsid w:val="00440364"/>
    <w:rsid w:val="00440470"/>
    <w:rsid w:val="00440609"/>
    <w:rsid w:val="0044133D"/>
    <w:rsid w:val="00442377"/>
    <w:rsid w:val="00442AA2"/>
    <w:rsid w:val="00442ECC"/>
    <w:rsid w:val="00443AC0"/>
    <w:rsid w:val="00444934"/>
    <w:rsid w:val="00444DC0"/>
    <w:rsid w:val="0044525D"/>
    <w:rsid w:val="004460D3"/>
    <w:rsid w:val="00446331"/>
    <w:rsid w:val="00447093"/>
    <w:rsid w:val="00450908"/>
    <w:rsid w:val="00450C36"/>
    <w:rsid w:val="00451984"/>
    <w:rsid w:val="004529BA"/>
    <w:rsid w:val="00452A0A"/>
    <w:rsid w:val="00452BB5"/>
    <w:rsid w:val="00452D76"/>
    <w:rsid w:val="00453235"/>
    <w:rsid w:val="00453432"/>
    <w:rsid w:val="004549ED"/>
    <w:rsid w:val="00454B24"/>
    <w:rsid w:val="00454BF1"/>
    <w:rsid w:val="00455C0E"/>
    <w:rsid w:val="00456354"/>
    <w:rsid w:val="00456A2B"/>
    <w:rsid w:val="00457E3B"/>
    <w:rsid w:val="004623E5"/>
    <w:rsid w:val="004625BD"/>
    <w:rsid w:val="00462747"/>
    <w:rsid w:val="004628C9"/>
    <w:rsid w:val="0046653C"/>
    <w:rsid w:val="004665F0"/>
    <w:rsid w:val="00466CC4"/>
    <w:rsid w:val="004678C0"/>
    <w:rsid w:val="004701FD"/>
    <w:rsid w:val="004704C0"/>
    <w:rsid w:val="00470841"/>
    <w:rsid w:val="00470DEE"/>
    <w:rsid w:val="00471B6B"/>
    <w:rsid w:val="00472FF7"/>
    <w:rsid w:val="00473F7C"/>
    <w:rsid w:val="00475502"/>
    <w:rsid w:val="00476D9C"/>
    <w:rsid w:val="00476F9B"/>
    <w:rsid w:val="00476FB4"/>
    <w:rsid w:val="00477967"/>
    <w:rsid w:val="004803B2"/>
    <w:rsid w:val="00481180"/>
    <w:rsid w:val="00481421"/>
    <w:rsid w:val="00481675"/>
    <w:rsid w:val="00481BB2"/>
    <w:rsid w:val="00481F5E"/>
    <w:rsid w:val="004820B3"/>
    <w:rsid w:val="00482134"/>
    <w:rsid w:val="00482BBE"/>
    <w:rsid w:val="00483160"/>
    <w:rsid w:val="00483161"/>
    <w:rsid w:val="00483481"/>
    <w:rsid w:val="00484742"/>
    <w:rsid w:val="0048489A"/>
    <w:rsid w:val="0048534C"/>
    <w:rsid w:val="00485360"/>
    <w:rsid w:val="00485782"/>
    <w:rsid w:val="00485AA1"/>
    <w:rsid w:val="00485BF6"/>
    <w:rsid w:val="00485D5B"/>
    <w:rsid w:val="00486829"/>
    <w:rsid w:val="00486CF2"/>
    <w:rsid w:val="00487444"/>
    <w:rsid w:val="00487676"/>
    <w:rsid w:val="00487C3C"/>
    <w:rsid w:val="0049030C"/>
    <w:rsid w:val="00490ABA"/>
    <w:rsid w:val="0049179C"/>
    <w:rsid w:val="00491B7E"/>
    <w:rsid w:val="00491DD6"/>
    <w:rsid w:val="00491E1E"/>
    <w:rsid w:val="00492D3E"/>
    <w:rsid w:val="00493252"/>
    <w:rsid w:val="0049435D"/>
    <w:rsid w:val="0049460B"/>
    <w:rsid w:val="00495E05"/>
    <w:rsid w:val="00496CFB"/>
    <w:rsid w:val="004A1406"/>
    <w:rsid w:val="004A1B0D"/>
    <w:rsid w:val="004A3537"/>
    <w:rsid w:val="004A3FE1"/>
    <w:rsid w:val="004A4272"/>
    <w:rsid w:val="004A4312"/>
    <w:rsid w:val="004A4784"/>
    <w:rsid w:val="004A4FEA"/>
    <w:rsid w:val="004A5766"/>
    <w:rsid w:val="004A584B"/>
    <w:rsid w:val="004A5E71"/>
    <w:rsid w:val="004A6028"/>
    <w:rsid w:val="004A70CF"/>
    <w:rsid w:val="004A7162"/>
    <w:rsid w:val="004A7AD2"/>
    <w:rsid w:val="004A7BE0"/>
    <w:rsid w:val="004B0362"/>
    <w:rsid w:val="004B05ED"/>
    <w:rsid w:val="004B224C"/>
    <w:rsid w:val="004B347B"/>
    <w:rsid w:val="004B34D1"/>
    <w:rsid w:val="004B35A9"/>
    <w:rsid w:val="004B4368"/>
    <w:rsid w:val="004B450B"/>
    <w:rsid w:val="004B45FF"/>
    <w:rsid w:val="004B5811"/>
    <w:rsid w:val="004B5C0E"/>
    <w:rsid w:val="004B6ECF"/>
    <w:rsid w:val="004B7CF5"/>
    <w:rsid w:val="004C139C"/>
    <w:rsid w:val="004C1AAF"/>
    <w:rsid w:val="004C1E29"/>
    <w:rsid w:val="004C20AA"/>
    <w:rsid w:val="004C2D01"/>
    <w:rsid w:val="004C2F59"/>
    <w:rsid w:val="004C3788"/>
    <w:rsid w:val="004C3B0B"/>
    <w:rsid w:val="004C3C14"/>
    <w:rsid w:val="004C4772"/>
    <w:rsid w:val="004C493F"/>
    <w:rsid w:val="004C4F1D"/>
    <w:rsid w:val="004C5AA0"/>
    <w:rsid w:val="004C6189"/>
    <w:rsid w:val="004C6B4C"/>
    <w:rsid w:val="004C73F7"/>
    <w:rsid w:val="004C762C"/>
    <w:rsid w:val="004C7A3D"/>
    <w:rsid w:val="004C7FA8"/>
    <w:rsid w:val="004D056D"/>
    <w:rsid w:val="004D0D74"/>
    <w:rsid w:val="004D0F1A"/>
    <w:rsid w:val="004D1B0B"/>
    <w:rsid w:val="004D3750"/>
    <w:rsid w:val="004D386B"/>
    <w:rsid w:val="004D3E48"/>
    <w:rsid w:val="004D4D4A"/>
    <w:rsid w:val="004D6E98"/>
    <w:rsid w:val="004D7671"/>
    <w:rsid w:val="004D775E"/>
    <w:rsid w:val="004D7D30"/>
    <w:rsid w:val="004E0C16"/>
    <w:rsid w:val="004E3337"/>
    <w:rsid w:val="004E35AD"/>
    <w:rsid w:val="004E481A"/>
    <w:rsid w:val="004E577E"/>
    <w:rsid w:val="004E62D0"/>
    <w:rsid w:val="004F092E"/>
    <w:rsid w:val="004F1A29"/>
    <w:rsid w:val="004F29D8"/>
    <w:rsid w:val="004F383A"/>
    <w:rsid w:val="004F3B31"/>
    <w:rsid w:val="004F40B4"/>
    <w:rsid w:val="004F4B88"/>
    <w:rsid w:val="004F525F"/>
    <w:rsid w:val="004F5A9B"/>
    <w:rsid w:val="004F60F7"/>
    <w:rsid w:val="004F6D87"/>
    <w:rsid w:val="004F6F86"/>
    <w:rsid w:val="004F6F98"/>
    <w:rsid w:val="004F71B1"/>
    <w:rsid w:val="0050002C"/>
    <w:rsid w:val="00500D98"/>
    <w:rsid w:val="00500E3D"/>
    <w:rsid w:val="0050143D"/>
    <w:rsid w:val="00501499"/>
    <w:rsid w:val="00501FF6"/>
    <w:rsid w:val="005028EC"/>
    <w:rsid w:val="00503C8E"/>
    <w:rsid w:val="00504A9F"/>
    <w:rsid w:val="005068B5"/>
    <w:rsid w:val="00507DA2"/>
    <w:rsid w:val="00511401"/>
    <w:rsid w:val="0051201A"/>
    <w:rsid w:val="005136B7"/>
    <w:rsid w:val="00514272"/>
    <w:rsid w:val="005142CC"/>
    <w:rsid w:val="00514367"/>
    <w:rsid w:val="005168A8"/>
    <w:rsid w:val="00516B05"/>
    <w:rsid w:val="00517248"/>
    <w:rsid w:val="00517392"/>
    <w:rsid w:val="005173A6"/>
    <w:rsid w:val="005178F6"/>
    <w:rsid w:val="0052028B"/>
    <w:rsid w:val="005209B4"/>
    <w:rsid w:val="005209FA"/>
    <w:rsid w:val="0052196F"/>
    <w:rsid w:val="00521FF8"/>
    <w:rsid w:val="005257DB"/>
    <w:rsid w:val="0052581D"/>
    <w:rsid w:val="00526E60"/>
    <w:rsid w:val="00527C1D"/>
    <w:rsid w:val="00530F86"/>
    <w:rsid w:val="00531C60"/>
    <w:rsid w:val="00532EDF"/>
    <w:rsid w:val="00532F7A"/>
    <w:rsid w:val="005337CC"/>
    <w:rsid w:val="00533AAD"/>
    <w:rsid w:val="00533D9B"/>
    <w:rsid w:val="0053689A"/>
    <w:rsid w:val="00536D34"/>
    <w:rsid w:val="005372A8"/>
    <w:rsid w:val="005403C7"/>
    <w:rsid w:val="00540F77"/>
    <w:rsid w:val="005410F0"/>
    <w:rsid w:val="00541AB4"/>
    <w:rsid w:val="005436B8"/>
    <w:rsid w:val="00543E84"/>
    <w:rsid w:val="005456E5"/>
    <w:rsid w:val="00545819"/>
    <w:rsid w:val="00546D49"/>
    <w:rsid w:val="00547318"/>
    <w:rsid w:val="00550E16"/>
    <w:rsid w:val="0055155D"/>
    <w:rsid w:val="00551738"/>
    <w:rsid w:val="005519F7"/>
    <w:rsid w:val="00551BA4"/>
    <w:rsid w:val="00551E19"/>
    <w:rsid w:val="0055306F"/>
    <w:rsid w:val="005535C5"/>
    <w:rsid w:val="00554A55"/>
    <w:rsid w:val="00554B74"/>
    <w:rsid w:val="00555D7C"/>
    <w:rsid w:val="00556826"/>
    <w:rsid w:val="00557DBC"/>
    <w:rsid w:val="005614AB"/>
    <w:rsid w:val="005616AE"/>
    <w:rsid w:val="00562503"/>
    <w:rsid w:val="00562AFC"/>
    <w:rsid w:val="00563340"/>
    <w:rsid w:val="0056395E"/>
    <w:rsid w:val="00563C7D"/>
    <w:rsid w:val="00563D2D"/>
    <w:rsid w:val="00564138"/>
    <w:rsid w:val="005641BA"/>
    <w:rsid w:val="00564211"/>
    <w:rsid w:val="00564D23"/>
    <w:rsid w:val="005654EF"/>
    <w:rsid w:val="0056621A"/>
    <w:rsid w:val="005665AB"/>
    <w:rsid w:val="00566769"/>
    <w:rsid w:val="00567232"/>
    <w:rsid w:val="00571717"/>
    <w:rsid w:val="005719C3"/>
    <w:rsid w:val="005719D4"/>
    <w:rsid w:val="00572D65"/>
    <w:rsid w:val="00573D0F"/>
    <w:rsid w:val="00574129"/>
    <w:rsid w:val="005744A5"/>
    <w:rsid w:val="005759A6"/>
    <w:rsid w:val="00576A4A"/>
    <w:rsid w:val="00577ACD"/>
    <w:rsid w:val="005801BB"/>
    <w:rsid w:val="005806DF"/>
    <w:rsid w:val="00581B7C"/>
    <w:rsid w:val="00581CA3"/>
    <w:rsid w:val="0058210F"/>
    <w:rsid w:val="005821DE"/>
    <w:rsid w:val="005826DC"/>
    <w:rsid w:val="005827A5"/>
    <w:rsid w:val="00583095"/>
    <w:rsid w:val="00583222"/>
    <w:rsid w:val="005845E1"/>
    <w:rsid w:val="00584E95"/>
    <w:rsid w:val="00586243"/>
    <w:rsid w:val="00586609"/>
    <w:rsid w:val="00587766"/>
    <w:rsid w:val="00587938"/>
    <w:rsid w:val="00587D96"/>
    <w:rsid w:val="00591764"/>
    <w:rsid w:val="00592194"/>
    <w:rsid w:val="005930B2"/>
    <w:rsid w:val="005933D4"/>
    <w:rsid w:val="00593ED4"/>
    <w:rsid w:val="0059488E"/>
    <w:rsid w:val="00594950"/>
    <w:rsid w:val="00594974"/>
    <w:rsid w:val="00594FF1"/>
    <w:rsid w:val="00597334"/>
    <w:rsid w:val="00597FFC"/>
    <w:rsid w:val="005A025D"/>
    <w:rsid w:val="005A0BB1"/>
    <w:rsid w:val="005A1804"/>
    <w:rsid w:val="005A18C0"/>
    <w:rsid w:val="005A243F"/>
    <w:rsid w:val="005A25FC"/>
    <w:rsid w:val="005A2E23"/>
    <w:rsid w:val="005A2F23"/>
    <w:rsid w:val="005A3232"/>
    <w:rsid w:val="005A3245"/>
    <w:rsid w:val="005A48E9"/>
    <w:rsid w:val="005A5103"/>
    <w:rsid w:val="005A623B"/>
    <w:rsid w:val="005A6465"/>
    <w:rsid w:val="005A64F4"/>
    <w:rsid w:val="005A6A7D"/>
    <w:rsid w:val="005A7226"/>
    <w:rsid w:val="005A74D4"/>
    <w:rsid w:val="005A76D3"/>
    <w:rsid w:val="005B000A"/>
    <w:rsid w:val="005B136E"/>
    <w:rsid w:val="005B15BC"/>
    <w:rsid w:val="005B2350"/>
    <w:rsid w:val="005B2441"/>
    <w:rsid w:val="005B2CA2"/>
    <w:rsid w:val="005B321B"/>
    <w:rsid w:val="005B40F5"/>
    <w:rsid w:val="005B45D9"/>
    <w:rsid w:val="005B463E"/>
    <w:rsid w:val="005B487D"/>
    <w:rsid w:val="005B4928"/>
    <w:rsid w:val="005B5E14"/>
    <w:rsid w:val="005B6582"/>
    <w:rsid w:val="005B6C9D"/>
    <w:rsid w:val="005B7229"/>
    <w:rsid w:val="005B746A"/>
    <w:rsid w:val="005B7EEF"/>
    <w:rsid w:val="005C03FC"/>
    <w:rsid w:val="005C0B1E"/>
    <w:rsid w:val="005C1FCB"/>
    <w:rsid w:val="005C20F9"/>
    <w:rsid w:val="005C2488"/>
    <w:rsid w:val="005C2A24"/>
    <w:rsid w:val="005C2CF8"/>
    <w:rsid w:val="005C2E4D"/>
    <w:rsid w:val="005C3142"/>
    <w:rsid w:val="005C3BFD"/>
    <w:rsid w:val="005C3DD5"/>
    <w:rsid w:val="005C47C7"/>
    <w:rsid w:val="005C521E"/>
    <w:rsid w:val="005C52B7"/>
    <w:rsid w:val="005C6318"/>
    <w:rsid w:val="005C672A"/>
    <w:rsid w:val="005C7F71"/>
    <w:rsid w:val="005D1571"/>
    <w:rsid w:val="005D171A"/>
    <w:rsid w:val="005D2411"/>
    <w:rsid w:val="005D2B6C"/>
    <w:rsid w:val="005D2E08"/>
    <w:rsid w:val="005D2F1D"/>
    <w:rsid w:val="005D355C"/>
    <w:rsid w:val="005D3762"/>
    <w:rsid w:val="005D3D1E"/>
    <w:rsid w:val="005D5A6F"/>
    <w:rsid w:val="005D5DE8"/>
    <w:rsid w:val="005D5E32"/>
    <w:rsid w:val="005D62D2"/>
    <w:rsid w:val="005D65C2"/>
    <w:rsid w:val="005D7B53"/>
    <w:rsid w:val="005D7CD9"/>
    <w:rsid w:val="005E1BD0"/>
    <w:rsid w:val="005E1C88"/>
    <w:rsid w:val="005E1CE2"/>
    <w:rsid w:val="005E1D81"/>
    <w:rsid w:val="005E2ADC"/>
    <w:rsid w:val="005E2F4E"/>
    <w:rsid w:val="005E33CB"/>
    <w:rsid w:val="005E349D"/>
    <w:rsid w:val="005E3665"/>
    <w:rsid w:val="005E4C66"/>
    <w:rsid w:val="005E4F1D"/>
    <w:rsid w:val="005E5A38"/>
    <w:rsid w:val="005E6838"/>
    <w:rsid w:val="005F091C"/>
    <w:rsid w:val="005F0929"/>
    <w:rsid w:val="005F3619"/>
    <w:rsid w:val="005F44FD"/>
    <w:rsid w:val="005F4E0B"/>
    <w:rsid w:val="005F4E68"/>
    <w:rsid w:val="005F4F01"/>
    <w:rsid w:val="005F51AC"/>
    <w:rsid w:val="005F7386"/>
    <w:rsid w:val="005F7FDD"/>
    <w:rsid w:val="0060123D"/>
    <w:rsid w:val="006021B0"/>
    <w:rsid w:val="00603803"/>
    <w:rsid w:val="00603B28"/>
    <w:rsid w:val="0060493A"/>
    <w:rsid w:val="00604A8A"/>
    <w:rsid w:val="006053DA"/>
    <w:rsid w:val="0060667A"/>
    <w:rsid w:val="00607105"/>
    <w:rsid w:val="006078BF"/>
    <w:rsid w:val="00610A0D"/>
    <w:rsid w:val="00611C58"/>
    <w:rsid w:val="00611DF8"/>
    <w:rsid w:val="00612B81"/>
    <w:rsid w:val="00612B97"/>
    <w:rsid w:val="00613F5F"/>
    <w:rsid w:val="006141BF"/>
    <w:rsid w:val="006142C9"/>
    <w:rsid w:val="00614426"/>
    <w:rsid w:val="0061469D"/>
    <w:rsid w:val="006146D2"/>
    <w:rsid w:val="00614D12"/>
    <w:rsid w:val="006154FD"/>
    <w:rsid w:val="006156E0"/>
    <w:rsid w:val="00616632"/>
    <w:rsid w:val="00616BCA"/>
    <w:rsid w:val="00616E18"/>
    <w:rsid w:val="00617C14"/>
    <w:rsid w:val="00620060"/>
    <w:rsid w:val="00620396"/>
    <w:rsid w:val="00620415"/>
    <w:rsid w:val="00620423"/>
    <w:rsid w:val="006205E0"/>
    <w:rsid w:val="006214F5"/>
    <w:rsid w:val="006215E4"/>
    <w:rsid w:val="00622372"/>
    <w:rsid w:val="0062317B"/>
    <w:rsid w:val="0062320D"/>
    <w:rsid w:val="00623A5A"/>
    <w:rsid w:val="00624679"/>
    <w:rsid w:val="006253AE"/>
    <w:rsid w:val="00625489"/>
    <w:rsid w:val="00625FCE"/>
    <w:rsid w:val="00626079"/>
    <w:rsid w:val="006265E3"/>
    <w:rsid w:val="00626998"/>
    <w:rsid w:val="00627BBB"/>
    <w:rsid w:val="00627BDC"/>
    <w:rsid w:val="00627F20"/>
    <w:rsid w:val="0063021B"/>
    <w:rsid w:val="00630329"/>
    <w:rsid w:val="00630BAE"/>
    <w:rsid w:val="00630C56"/>
    <w:rsid w:val="006321D4"/>
    <w:rsid w:val="00632313"/>
    <w:rsid w:val="00632F97"/>
    <w:rsid w:val="006334EC"/>
    <w:rsid w:val="00633B81"/>
    <w:rsid w:val="00633DB1"/>
    <w:rsid w:val="00634204"/>
    <w:rsid w:val="00634D73"/>
    <w:rsid w:val="00636AA8"/>
    <w:rsid w:val="006378C3"/>
    <w:rsid w:val="0064015A"/>
    <w:rsid w:val="006401A4"/>
    <w:rsid w:val="00640554"/>
    <w:rsid w:val="00640CDC"/>
    <w:rsid w:val="006412D1"/>
    <w:rsid w:val="0064171F"/>
    <w:rsid w:val="00641A04"/>
    <w:rsid w:val="0064240D"/>
    <w:rsid w:val="0064515A"/>
    <w:rsid w:val="006453EC"/>
    <w:rsid w:val="006456BE"/>
    <w:rsid w:val="00645D68"/>
    <w:rsid w:val="00646066"/>
    <w:rsid w:val="00646225"/>
    <w:rsid w:val="006462AD"/>
    <w:rsid w:val="006466D6"/>
    <w:rsid w:val="00646C39"/>
    <w:rsid w:val="00647A91"/>
    <w:rsid w:val="00650B60"/>
    <w:rsid w:val="00651D65"/>
    <w:rsid w:val="00652649"/>
    <w:rsid w:val="00652E5E"/>
    <w:rsid w:val="0065336C"/>
    <w:rsid w:val="00655609"/>
    <w:rsid w:val="006559CF"/>
    <w:rsid w:val="00656DA7"/>
    <w:rsid w:val="006574E8"/>
    <w:rsid w:val="00657676"/>
    <w:rsid w:val="006578BA"/>
    <w:rsid w:val="00657D16"/>
    <w:rsid w:val="0066006A"/>
    <w:rsid w:val="00660940"/>
    <w:rsid w:val="00660CDD"/>
    <w:rsid w:val="00661D82"/>
    <w:rsid w:val="0066227B"/>
    <w:rsid w:val="00663FBB"/>
    <w:rsid w:val="0066457C"/>
    <w:rsid w:val="00664A62"/>
    <w:rsid w:val="00665539"/>
    <w:rsid w:val="00665989"/>
    <w:rsid w:val="00665EC9"/>
    <w:rsid w:val="00666131"/>
    <w:rsid w:val="00666858"/>
    <w:rsid w:val="00666DE8"/>
    <w:rsid w:val="0066702C"/>
    <w:rsid w:val="0066734C"/>
    <w:rsid w:val="0067059C"/>
    <w:rsid w:val="00670609"/>
    <w:rsid w:val="00670B24"/>
    <w:rsid w:val="006712F9"/>
    <w:rsid w:val="00671649"/>
    <w:rsid w:val="00671D5B"/>
    <w:rsid w:val="00672421"/>
    <w:rsid w:val="00672A66"/>
    <w:rsid w:val="006742EC"/>
    <w:rsid w:val="006751DF"/>
    <w:rsid w:val="006758C7"/>
    <w:rsid w:val="00675E57"/>
    <w:rsid w:val="00676F63"/>
    <w:rsid w:val="006778C4"/>
    <w:rsid w:val="00677FEB"/>
    <w:rsid w:val="006807EA"/>
    <w:rsid w:val="006811A9"/>
    <w:rsid w:val="00681BAB"/>
    <w:rsid w:val="00681C78"/>
    <w:rsid w:val="0068269E"/>
    <w:rsid w:val="006854C6"/>
    <w:rsid w:val="00685F2A"/>
    <w:rsid w:val="006877E9"/>
    <w:rsid w:val="006878D2"/>
    <w:rsid w:val="006904FF"/>
    <w:rsid w:val="00690B5C"/>
    <w:rsid w:val="006916F1"/>
    <w:rsid w:val="0069214D"/>
    <w:rsid w:val="00692EFC"/>
    <w:rsid w:val="006932D9"/>
    <w:rsid w:val="00693525"/>
    <w:rsid w:val="00695AA8"/>
    <w:rsid w:val="00695D60"/>
    <w:rsid w:val="00696A59"/>
    <w:rsid w:val="00696AB4"/>
    <w:rsid w:val="00696C03"/>
    <w:rsid w:val="006A05DD"/>
    <w:rsid w:val="006A0899"/>
    <w:rsid w:val="006A1BF2"/>
    <w:rsid w:val="006A1D2E"/>
    <w:rsid w:val="006A23E8"/>
    <w:rsid w:val="006A28E3"/>
    <w:rsid w:val="006A372F"/>
    <w:rsid w:val="006A3B6C"/>
    <w:rsid w:val="006A61D6"/>
    <w:rsid w:val="006A61E4"/>
    <w:rsid w:val="006A62F8"/>
    <w:rsid w:val="006A6F8B"/>
    <w:rsid w:val="006A743D"/>
    <w:rsid w:val="006B09D7"/>
    <w:rsid w:val="006B12ED"/>
    <w:rsid w:val="006B1B2F"/>
    <w:rsid w:val="006B2EAE"/>
    <w:rsid w:val="006B38FD"/>
    <w:rsid w:val="006B3C0E"/>
    <w:rsid w:val="006B3C5A"/>
    <w:rsid w:val="006B43E2"/>
    <w:rsid w:val="006B4595"/>
    <w:rsid w:val="006B51F3"/>
    <w:rsid w:val="006B5889"/>
    <w:rsid w:val="006B6EA9"/>
    <w:rsid w:val="006B7E4A"/>
    <w:rsid w:val="006C02DD"/>
    <w:rsid w:val="006C0AD7"/>
    <w:rsid w:val="006C12AE"/>
    <w:rsid w:val="006C145A"/>
    <w:rsid w:val="006C266E"/>
    <w:rsid w:val="006C2B2B"/>
    <w:rsid w:val="006C2CF6"/>
    <w:rsid w:val="006C6248"/>
    <w:rsid w:val="006C654F"/>
    <w:rsid w:val="006C723A"/>
    <w:rsid w:val="006C79B0"/>
    <w:rsid w:val="006D0A49"/>
    <w:rsid w:val="006D2DFD"/>
    <w:rsid w:val="006D32B7"/>
    <w:rsid w:val="006D3433"/>
    <w:rsid w:val="006D379A"/>
    <w:rsid w:val="006D3A51"/>
    <w:rsid w:val="006D40BB"/>
    <w:rsid w:val="006D40D7"/>
    <w:rsid w:val="006D48BD"/>
    <w:rsid w:val="006D4C14"/>
    <w:rsid w:val="006D507D"/>
    <w:rsid w:val="006D530F"/>
    <w:rsid w:val="006D5767"/>
    <w:rsid w:val="006D688A"/>
    <w:rsid w:val="006D6940"/>
    <w:rsid w:val="006D6E3E"/>
    <w:rsid w:val="006D7124"/>
    <w:rsid w:val="006D7182"/>
    <w:rsid w:val="006D722D"/>
    <w:rsid w:val="006D75CE"/>
    <w:rsid w:val="006D7822"/>
    <w:rsid w:val="006D7F6C"/>
    <w:rsid w:val="006E04DB"/>
    <w:rsid w:val="006E04E0"/>
    <w:rsid w:val="006E0DC3"/>
    <w:rsid w:val="006E18B0"/>
    <w:rsid w:val="006E21F5"/>
    <w:rsid w:val="006E2778"/>
    <w:rsid w:val="006E3534"/>
    <w:rsid w:val="006E5263"/>
    <w:rsid w:val="006E55D4"/>
    <w:rsid w:val="006E602A"/>
    <w:rsid w:val="006F02A7"/>
    <w:rsid w:val="006F0998"/>
    <w:rsid w:val="006F0BD0"/>
    <w:rsid w:val="006F1032"/>
    <w:rsid w:val="006F20F6"/>
    <w:rsid w:val="006F2404"/>
    <w:rsid w:val="006F3420"/>
    <w:rsid w:val="006F3507"/>
    <w:rsid w:val="006F3B19"/>
    <w:rsid w:val="006F3BAC"/>
    <w:rsid w:val="006F3E95"/>
    <w:rsid w:val="006F42AA"/>
    <w:rsid w:val="006F5514"/>
    <w:rsid w:val="006F5844"/>
    <w:rsid w:val="006F5869"/>
    <w:rsid w:val="006F74E2"/>
    <w:rsid w:val="006F7FED"/>
    <w:rsid w:val="00700BC5"/>
    <w:rsid w:val="00701882"/>
    <w:rsid w:val="00702976"/>
    <w:rsid w:val="007031FC"/>
    <w:rsid w:val="0070440F"/>
    <w:rsid w:val="00704420"/>
    <w:rsid w:val="0070454F"/>
    <w:rsid w:val="007048A9"/>
    <w:rsid w:val="00704E68"/>
    <w:rsid w:val="00705671"/>
    <w:rsid w:val="00707495"/>
    <w:rsid w:val="007077FF"/>
    <w:rsid w:val="0071004F"/>
    <w:rsid w:val="0071017C"/>
    <w:rsid w:val="00711CE4"/>
    <w:rsid w:val="007121D4"/>
    <w:rsid w:val="00712A45"/>
    <w:rsid w:val="00712D90"/>
    <w:rsid w:val="007144DB"/>
    <w:rsid w:val="0071484E"/>
    <w:rsid w:val="00716151"/>
    <w:rsid w:val="0071630E"/>
    <w:rsid w:val="00716668"/>
    <w:rsid w:val="0072048E"/>
    <w:rsid w:val="0072071A"/>
    <w:rsid w:val="00720F8E"/>
    <w:rsid w:val="00721D53"/>
    <w:rsid w:val="00722990"/>
    <w:rsid w:val="007263A4"/>
    <w:rsid w:val="00726C92"/>
    <w:rsid w:val="00727405"/>
    <w:rsid w:val="0072746B"/>
    <w:rsid w:val="00730E0F"/>
    <w:rsid w:val="00731890"/>
    <w:rsid w:val="007318B1"/>
    <w:rsid w:val="0073255B"/>
    <w:rsid w:val="00732E4C"/>
    <w:rsid w:val="00733CDC"/>
    <w:rsid w:val="00733F70"/>
    <w:rsid w:val="00734CC9"/>
    <w:rsid w:val="0073508F"/>
    <w:rsid w:val="00735853"/>
    <w:rsid w:val="00735C0C"/>
    <w:rsid w:val="007366B9"/>
    <w:rsid w:val="0074032E"/>
    <w:rsid w:val="007411E3"/>
    <w:rsid w:val="00742599"/>
    <w:rsid w:val="00742A01"/>
    <w:rsid w:val="0074478F"/>
    <w:rsid w:val="007447A9"/>
    <w:rsid w:val="00745608"/>
    <w:rsid w:val="007502F3"/>
    <w:rsid w:val="00750416"/>
    <w:rsid w:val="00750426"/>
    <w:rsid w:val="007508B3"/>
    <w:rsid w:val="00750B43"/>
    <w:rsid w:val="00752C68"/>
    <w:rsid w:val="00753A94"/>
    <w:rsid w:val="00753A9A"/>
    <w:rsid w:val="00753BE9"/>
    <w:rsid w:val="00754EC1"/>
    <w:rsid w:val="00755CB9"/>
    <w:rsid w:val="00755DDF"/>
    <w:rsid w:val="00756F08"/>
    <w:rsid w:val="007570CE"/>
    <w:rsid w:val="007570DA"/>
    <w:rsid w:val="00760233"/>
    <w:rsid w:val="00760388"/>
    <w:rsid w:val="00760C9D"/>
    <w:rsid w:val="00760FBE"/>
    <w:rsid w:val="00761403"/>
    <w:rsid w:val="00761DCA"/>
    <w:rsid w:val="007628DC"/>
    <w:rsid w:val="00762B67"/>
    <w:rsid w:val="00763794"/>
    <w:rsid w:val="00766121"/>
    <w:rsid w:val="00766AC3"/>
    <w:rsid w:val="00776F75"/>
    <w:rsid w:val="007812D4"/>
    <w:rsid w:val="0078185B"/>
    <w:rsid w:val="0078195B"/>
    <w:rsid w:val="00781C7D"/>
    <w:rsid w:val="00782074"/>
    <w:rsid w:val="00782F10"/>
    <w:rsid w:val="007848FA"/>
    <w:rsid w:val="007859AC"/>
    <w:rsid w:val="00786652"/>
    <w:rsid w:val="007870C1"/>
    <w:rsid w:val="00787188"/>
    <w:rsid w:val="007877CE"/>
    <w:rsid w:val="00787E7B"/>
    <w:rsid w:val="00792AE8"/>
    <w:rsid w:val="00792E30"/>
    <w:rsid w:val="00793391"/>
    <w:rsid w:val="0079365F"/>
    <w:rsid w:val="00794112"/>
    <w:rsid w:val="007942C2"/>
    <w:rsid w:val="00794BB5"/>
    <w:rsid w:val="00795BEE"/>
    <w:rsid w:val="007975F1"/>
    <w:rsid w:val="007A05CC"/>
    <w:rsid w:val="007A0B92"/>
    <w:rsid w:val="007A0C41"/>
    <w:rsid w:val="007A2170"/>
    <w:rsid w:val="007A38D1"/>
    <w:rsid w:val="007A4B8D"/>
    <w:rsid w:val="007A66C8"/>
    <w:rsid w:val="007A7078"/>
    <w:rsid w:val="007B03F4"/>
    <w:rsid w:val="007B27D1"/>
    <w:rsid w:val="007B2A0D"/>
    <w:rsid w:val="007B2B58"/>
    <w:rsid w:val="007B3480"/>
    <w:rsid w:val="007B411C"/>
    <w:rsid w:val="007B4E52"/>
    <w:rsid w:val="007B6192"/>
    <w:rsid w:val="007B61AE"/>
    <w:rsid w:val="007B7307"/>
    <w:rsid w:val="007B778A"/>
    <w:rsid w:val="007C0AE2"/>
    <w:rsid w:val="007C0DC4"/>
    <w:rsid w:val="007C150F"/>
    <w:rsid w:val="007C1F6E"/>
    <w:rsid w:val="007C223B"/>
    <w:rsid w:val="007C23B7"/>
    <w:rsid w:val="007C31BF"/>
    <w:rsid w:val="007C345C"/>
    <w:rsid w:val="007C47EF"/>
    <w:rsid w:val="007C5C4B"/>
    <w:rsid w:val="007C63CD"/>
    <w:rsid w:val="007C6BF2"/>
    <w:rsid w:val="007C7D1A"/>
    <w:rsid w:val="007D0E8B"/>
    <w:rsid w:val="007D0FE5"/>
    <w:rsid w:val="007D1111"/>
    <w:rsid w:val="007D2FB9"/>
    <w:rsid w:val="007D4DB7"/>
    <w:rsid w:val="007D5842"/>
    <w:rsid w:val="007D6D00"/>
    <w:rsid w:val="007D6E47"/>
    <w:rsid w:val="007D6E61"/>
    <w:rsid w:val="007D73FA"/>
    <w:rsid w:val="007D794B"/>
    <w:rsid w:val="007E02B3"/>
    <w:rsid w:val="007E0AAC"/>
    <w:rsid w:val="007E155D"/>
    <w:rsid w:val="007E1A31"/>
    <w:rsid w:val="007E1D90"/>
    <w:rsid w:val="007E2566"/>
    <w:rsid w:val="007E28DF"/>
    <w:rsid w:val="007E2FDB"/>
    <w:rsid w:val="007E3539"/>
    <w:rsid w:val="007E42F0"/>
    <w:rsid w:val="007E4E78"/>
    <w:rsid w:val="007E51D0"/>
    <w:rsid w:val="007E5253"/>
    <w:rsid w:val="007E5572"/>
    <w:rsid w:val="007E5DC4"/>
    <w:rsid w:val="007E7A61"/>
    <w:rsid w:val="007F232E"/>
    <w:rsid w:val="007F2473"/>
    <w:rsid w:val="007F29D9"/>
    <w:rsid w:val="007F2D2C"/>
    <w:rsid w:val="007F3269"/>
    <w:rsid w:val="007F34A7"/>
    <w:rsid w:val="007F37A3"/>
    <w:rsid w:val="007F37E5"/>
    <w:rsid w:val="007F42CE"/>
    <w:rsid w:val="007F4F62"/>
    <w:rsid w:val="007F6002"/>
    <w:rsid w:val="007F73E2"/>
    <w:rsid w:val="007F75E9"/>
    <w:rsid w:val="007F791F"/>
    <w:rsid w:val="007F7B65"/>
    <w:rsid w:val="00800482"/>
    <w:rsid w:val="00802212"/>
    <w:rsid w:val="0080243F"/>
    <w:rsid w:val="00803B7B"/>
    <w:rsid w:val="0080464B"/>
    <w:rsid w:val="00804D8D"/>
    <w:rsid w:val="008055B5"/>
    <w:rsid w:val="0080679F"/>
    <w:rsid w:val="00806BD7"/>
    <w:rsid w:val="0080764D"/>
    <w:rsid w:val="00807F69"/>
    <w:rsid w:val="00810407"/>
    <w:rsid w:val="00810E14"/>
    <w:rsid w:val="00811238"/>
    <w:rsid w:val="00811A27"/>
    <w:rsid w:val="00811A60"/>
    <w:rsid w:val="0081234E"/>
    <w:rsid w:val="00812EF7"/>
    <w:rsid w:val="00813D8B"/>
    <w:rsid w:val="00815761"/>
    <w:rsid w:val="00815828"/>
    <w:rsid w:val="00816479"/>
    <w:rsid w:val="00817170"/>
    <w:rsid w:val="008175A9"/>
    <w:rsid w:val="008211C5"/>
    <w:rsid w:val="00822523"/>
    <w:rsid w:val="00822E32"/>
    <w:rsid w:val="0082301C"/>
    <w:rsid w:val="00823A99"/>
    <w:rsid w:val="00823B06"/>
    <w:rsid w:val="00823E9B"/>
    <w:rsid w:val="008246C1"/>
    <w:rsid w:val="00825B60"/>
    <w:rsid w:val="008269F4"/>
    <w:rsid w:val="008270D2"/>
    <w:rsid w:val="008272A1"/>
    <w:rsid w:val="008308C2"/>
    <w:rsid w:val="00831970"/>
    <w:rsid w:val="008321B2"/>
    <w:rsid w:val="00833AFC"/>
    <w:rsid w:val="00834FBE"/>
    <w:rsid w:val="008356E6"/>
    <w:rsid w:val="00835DA8"/>
    <w:rsid w:val="00836508"/>
    <w:rsid w:val="00836653"/>
    <w:rsid w:val="00836D8C"/>
    <w:rsid w:val="00836EB5"/>
    <w:rsid w:val="00837C6C"/>
    <w:rsid w:val="00840075"/>
    <w:rsid w:val="008412C9"/>
    <w:rsid w:val="00842C9B"/>
    <w:rsid w:val="00843BCC"/>
    <w:rsid w:val="008442CC"/>
    <w:rsid w:val="00844C15"/>
    <w:rsid w:val="00845F03"/>
    <w:rsid w:val="00847272"/>
    <w:rsid w:val="00847468"/>
    <w:rsid w:val="00847D8A"/>
    <w:rsid w:val="008507F0"/>
    <w:rsid w:val="00850A5F"/>
    <w:rsid w:val="00851E2F"/>
    <w:rsid w:val="00852153"/>
    <w:rsid w:val="008524FE"/>
    <w:rsid w:val="00852E87"/>
    <w:rsid w:val="0085549F"/>
    <w:rsid w:val="008557D6"/>
    <w:rsid w:val="00856258"/>
    <w:rsid w:val="00856630"/>
    <w:rsid w:val="00856A98"/>
    <w:rsid w:val="0086053B"/>
    <w:rsid w:val="0086089D"/>
    <w:rsid w:val="00860988"/>
    <w:rsid w:val="0086231C"/>
    <w:rsid w:val="008623B6"/>
    <w:rsid w:val="008634DA"/>
    <w:rsid w:val="00863AB1"/>
    <w:rsid w:val="008640F7"/>
    <w:rsid w:val="00864BED"/>
    <w:rsid w:val="00864C4A"/>
    <w:rsid w:val="00864CAD"/>
    <w:rsid w:val="00866A1C"/>
    <w:rsid w:val="00866F16"/>
    <w:rsid w:val="008675CC"/>
    <w:rsid w:val="008677A7"/>
    <w:rsid w:val="0086795A"/>
    <w:rsid w:val="00870406"/>
    <w:rsid w:val="00871807"/>
    <w:rsid w:val="00872C20"/>
    <w:rsid w:val="00872EAF"/>
    <w:rsid w:val="00874ACB"/>
    <w:rsid w:val="00874B6F"/>
    <w:rsid w:val="00876466"/>
    <w:rsid w:val="00877971"/>
    <w:rsid w:val="008808C2"/>
    <w:rsid w:val="008817D1"/>
    <w:rsid w:val="00881D28"/>
    <w:rsid w:val="00882504"/>
    <w:rsid w:val="00882DC0"/>
    <w:rsid w:val="00883C01"/>
    <w:rsid w:val="00884069"/>
    <w:rsid w:val="0088517A"/>
    <w:rsid w:val="008853BD"/>
    <w:rsid w:val="00885512"/>
    <w:rsid w:val="00885F8F"/>
    <w:rsid w:val="00886C15"/>
    <w:rsid w:val="00887BD6"/>
    <w:rsid w:val="008900B4"/>
    <w:rsid w:val="00890401"/>
    <w:rsid w:val="0089083F"/>
    <w:rsid w:val="00891D64"/>
    <w:rsid w:val="008921E9"/>
    <w:rsid w:val="00892F2C"/>
    <w:rsid w:val="00894578"/>
    <w:rsid w:val="00894B4E"/>
    <w:rsid w:val="0089547E"/>
    <w:rsid w:val="00895E40"/>
    <w:rsid w:val="008969E5"/>
    <w:rsid w:val="00896BF5"/>
    <w:rsid w:val="0089776F"/>
    <w:rsid w:val="00897F3F"/>
    <w:rsid w:val="008A0E3D"/>
    <w:rsid w:val="008A1DD5"/>
    <w:rsid w:val="008A2541"/>
    <w:rsid w:val="008A254C"/>
    <w:rsid w:val="008A2A92"/>
    <w:rsid w:val="008A34CA"/>
    <w:rsid w:val="008A3F9F"/>
    <w:rsid w:val="008A40A4"/>
    <w:rsid w:val="008A52B4"/>
    <w:rsid w:val="008A5769"/>
    <w:rsid w:val="008A5DC2"/>
    <w:rsid w:val="008A60AD"/>
    <w:rsid w:val="008A6712"/>
    <w:rsid w:val="008A6AA0"/>
    <w:rsid w:val="008A6C88"/>
    <w:rsid w:val="008A6F95"/>
    <w:rsid w:val="008A70EB"/>
    <w:rsid w:val="008A711B"/>
    <w:rsid w:val="008A728D"/>
    <w:rsid w:val="008A750C"/>
    <w:rsid w:val="008A7FB8"/>
    <w:rsid w:val="008B0CDE"/>
    <w:rsid w:val="008B0D29"/>
    <w:rsid w:val="008B1523"/>
    <w:rsid w:val="008B1589"/>
    <w:rsid w:val="008B1C08"/>
    <w:rsid w:val="008B3FD7"/>
    <w:rsid w:val="008B43E1"/>
    <w:rsid w:val="008B4630"/>
    <w:rsid w:val="008B470C"/>
    <w:rsid w:val="008B475A"/>
    <w:rsid w:val="008B4796"/>
    <w:rsid w:val="008B636A"/>
    <w:rsid w:val="008B6E5B"/>
    <w:rsid w:val="008B7748"/>
    <w:rsid w:val="008C0509"/>
    <w:rsid w:val="008C08C2"/>
    <w:rsid w:val="008C0AE3"/>
    <w:rsid w:val="008C2000"/>
    <w:rsid w:val="008C22BE"/>
    <w:rsid w:val="008C3828"/>
    <w:rsid w:val="008C58CB"/>
    <w:rsid w:val="008C5C05"/>
    <w:rsid w:val="008C62B1"/>
    <w:rsid w:val="008C654C"/>
    <w:rsid w:val="008C65CB"/>
    <w:rsid w:val="008D1462"/>
    <w:rsid w:val="008D1638"/>
    <w:rsid w:val="008D1D8F"/>
    <w:rsid w:val="008D2180"/>
    <w:rsid w:val="008D3E94"/>
    <w:rsid w:val="008D55A3"/>
    <w:rsid w:val="008D5714"/>
    <w:rsid w:val="008D5737"/>
    <w:rsid w:val="008D6ED6"/>
    <w:rsid w:val="008D6F31"/>
    <w:rsid w:val="008D7050"/>
    <w:rsid w:val="008D72D7"/>
    <w:rsid w:val="008D7BF0"/>
    <w:rsid w:val="008E06DF"/>
    <w:rsid w:val="008E1641"/>
    <w:rsid w:val="008E16D9"/>
    <w:rsid w:val="008E1F34"/>
    <w:rsid w:val="008E22DF"/>
    <w:rsid w:val="008E2826"/>
    <w:rsid w:val="008E284B"/>
    <w:rsid w:val="008E288F"/>
    <w:rsid w:val="008E35CE"/>
    <w:rsid w:val="008E363F"/>
    <w:rsid w:val="008E3819"/>
    <w:rsid w:val="008E46CE"/>
    <w:rsid w:val="008E4BCA"/>
    <w:rsid w:val="008E54CC"/>
    <w:rsid w:val="008E55B2"/>
    <w:rsid w:val="008E5B3E"/>
    <w:rsid w:val="008E62BB"/>
    <w:rsid w:val="008E75B5"/>
    <w:rsid w:val="008E781C"/>
    <w:rsid w:val="008E7D79"/>
    <w:rsid w:val="008F0830"/>
    <w:rsid w:val="008F093C"/>
    <w:rsid w:val="008F1C3B"/>
    <w:rsid w:val="008F22DE"/>
    <w:rsid w:val="008F24F1"/>
    <w:rsid w:val="008F2542"/>
    <w:rsid w:val="008F2D45"/>
    <w:rsid w:val="008F2E6B"/>
    <w:rsid w:val="008F2FEF"/>
    <w:rsid w:val="008F430F"/>
    <w:rsid w:val="008F48B2"/>
    <w:rsid w:val="008F70A6"/>
    <w:rsid w:val="008F7178"/>
    <w:rsid w:val="008F7587"/>
    <w:rsid w:val="009003D5"/>
    <w:rsid w:val="009012D1"/>
    <w:rsid w:val="00901D7A"/>
    <w:rsid w:val="009020B2"/>
    <w:rsid w:val="00902D58"/>
    <w:rsid w:val="00903B3C"/>
    <w:rsid w:val="00903B58"/>
    <w:rsid w:val="009041AB"/>
    <w:rsid w:val="00904F26"/>
    <w:rsid w:val="0090551A"/>
    <w:rsid w:val="00905FE1"/>
    <w:rsid w:val="00907679"/>
    <w:rsid w:val="00910856"/>
    <w:rsid w:val="00910D76"/>
    <w:rsid w:val="009111F7"/>
    <w:rsid w:val="00911248"/>
    <w:rsid w:val="00911541"/>
    <w:rsid w:val="009119DD"/>
    <w:rsid w:val="00912C34"/>
    <w:rsid w:val="00912C51"/>
    <w:rsid w:val="009131FB"/>
    <w:rsid w:val="0091357E"/>
    <w:rsid w:val="009141E1"/>
    <w:rsid w:val="00914651"/>
    <w:rsid w:val="00914676"/>
    <w:rsid w:val="0091492A"/>
    <w:rsid w:val="00914AB9"/>
    <w:rsid w:val="00914CA9"/>
    <w:rsid w:val="00915CA5"/>
    <w:rsid w:val="00916CB2"/>
    <w:rsid w:val="009179B1"/>
    <w:rsid w:val="00917A43"/>
    <w:rsid w:val="00917F35"/>
    <w:rsid w:val="009201CE"/>
    <w:rsid w:val="00920428"/>
    <w:rsid w:val="009227E8"/>
    <w:rsid w:val="00923BD6"/>
    <w:rsid w:val="00924148"/>
    <w:rsid w:val="009243AE"/>
    <w:rsid w:val="00924B53"/>
    <w:rsid w:val="00925AA1"/>
    <w:rsid w:val="00925BF6"/>
    <w:rsid w:val="00926B94"/>
    <w:rsid w:val="0092739B"/>
    <w:rsid w:val="0092769E"/>
    <w:rsid w:val="00927D70"/>
    <w:rsid w:val="00930165"/>
    <w:rsid w:val="00931A79"/>
    <w:rsid w:val="00931C35"/>
    <w:rsid w:val="00932509"/>
    <w:rsid w:val="00932952"/>
    <w:rsid w:val="00933B4B"/>
    <w:rsid w:val="009350CD"/>
    <w:rsid w:val="00935C0D"/>
    <w:rsid w:val="00936CFB"/>
    <w:rsid w:val="00940795"/>
    <w:rsid w:val="009409A7"/>
    <w:rsid w:val="00941ED6"/>
    <w:rsid w:val="00942096"/>
    <w:rsid w:val="0094316D"/>
    <w:rsid w:val="00943521"/>
    <w:rsid w:val="00943D52"/>
    <w:rsid w:val="00946A53"/>
    <w:rsid w:val="00947252"/>
    <w:rsid w:val="00947433"/>
    <w:rsid w:val="00947A40"/>
    <w:rsid w:val="00950164"/>
    <w:rsid w:val="00950449"/>
    <w:rsid w:val="00950737"/>
    <w:rsid w:val="00950765"/>
    <w:rsid w:val="0095081C"/>
    <w:rsid w:val="00950A87"/>
    <w:rsid w:val="0095200C"/>
    <w:rsid w:val="0095343C"/>
    <w:rsid w:val="00953474"/>
    <w:rsid w:val="009547BE"/>
    <w:rsid w:val="00954CED"/>
    <w:rsid w:val="00955174"/>
    <w:rsid w:val="00955E94"/>
    <w:rsid w:val="00956F1E"/>
    <w:rsid w:val="00957A26"/>
    <w:rsid w:val="00957D9C"/>
    <w:rsid w:val="0096202E"/>
    <w:rsid w:val="00962514"/>
    <w:rsid w:val="00962A40"/>
    <w:rsid w:val="00963498"/>
    <w:rsid w:val="009634C4"/>
    <w:rsid w:val="00963860"/>
    <w:rsid w:val="00963EC4"/>
    <w:rsid w:val="00965645"/>
    <w:rsid w:val="00965BF1"/>
    <w:rsid w:val="00967213"/>
    <w:rsid w:val="00967CA0"/>
    <w:rsid w:val="00967EE5"/>
    <w:rsid w:val="009703C0"/>
    <w:rsid w:val="00971431"/>
    <w:rsid w:val="00972E87"/>
    <w:rsid w:val="00973416"/>
    <w:rsid w:val="00973435"/>
    <w:rsid w:val="00974AA1"/>
    <w:rsid w:val="0097506B"/>
    <w:rsid w:val="00975395"/>
    <w:rsid w:val="009800D8"/>
    <w:rsid w:val="00980BD8"/>
    <w:rsid w:val="00980C29"/>
    <w:rsid w:val="00980C9C"/>
    <w:rsid w:val="00981106"/>
    <w:rsid w:val="00981EC4"/>
    <w:rsid w:val="0098253A"/>
    <w:rsid w:val="009837C9"/>
    <w:rsid w:val="00983D9F"/>
    <w:rsid w:val="00984B21"/>
    <w:rsid w:val="009866EA"/>
    <w:rsid w:val="009878D4"/>
    <w:rsid w:val="00990217"/>
    <w:rsid w:val="00990725"/>
    <w:rsid w:val="0099083A"/>
    <w:rsid w:val="009914C3"/>
    <w:rsid w:val="00991B56"/>
    <w:rsid w:val="00992461"/>
    <w:rsid w:val="009927D0"/>
    <w:rsid w:val="00992C4A"/>
    <w:rsid w:val="00992F12"/>
    <w:rsid w:val="009932E5"/>
    <w:rsid w:val="0099368B"/>
    <w:rsid w:val="009938D2"/>
    <w:rsid w:val="0099452A"/>
    <w:rsid w:val="009947CC"/>
    <w:rsid w:val="00994E88"/>
    <w:rsid w:val="0099563E"/>
    <w:rsid w:val="009962FD"/>
    <w:rsid w:val="00996672"/>
    <w:rsid w:val="009967E6"/>
    <w:rsid w:val="00996D52"/>
    <w:rsid w:val="0099733B"/>
    <w:rsid w:val="00997C5D"/>
    <w:rsid w:val="00997CFA"/>
    <w:rsid w:val="009A1AD7"/>
    <w:rsid w:val="009A2133"/>
    <w:rsid w:val="009A44EF"/>
    <w:rsid w:val="009A5266"/>
    <w:rsid w:val="009A599D"/>
    <w:rsid w:val="009A5D8D"/>
    <w:rsid w:val="009A6204"/>
    <w:rsid w:val="009B040A"/>
    <w:rsid w:val="009B08E7"/>
    <w:rsid w:val="009B0940"/>
    <w:rsid w:val="009B0CD2"/>
    <w:rsid w:val="009B12B2"/>
    <w:rsid w:val="009B1685"/>
    <w:rsid w:val="009B1741"/>
    <w:rsid w:val="009B1AC6"/>
    <w:rsid w:val="009B2A1E"/>
    <w:rsid w:val="009B3102"/>
    <w:rsid w:val="009B4316"/>
    <w:rsid w:val="009B4CC6"/>
    <w:rsid w:val="009B4D54"/>
    <w:rsid w:val="009B517B"/>
    <w:rsid w:val="009B5A57"/>
    <w:rsid w:val="009B6B6D"/>
    <w:rsid w:val="009B706A"/>
    <w:rsid w:val="009B7DC0"/>
    <w:rsid w:val="009C0FBB"/>
    <w:rsid w:val="009C1D6F"/>
    <w:rsid w:val="009C2459"/>
    <w:rsid w:val="009C287F"/>
    <w:rsid w:val="009C2B31"/>
    <w:rsid w:val="009C354F"/>
    <w:rsid w:val="009C388D"/>
    <w:rsid w:val="009C47B4"/>
    <w:rsid w:val="009C581E"/>
    <w:rsid w:val="009C5882"/>
    <w:rsid w:val="009C5C7D"/>
    <w:rsid w:val="009D0317"/>
    <w:rsid w:val="009D082D"/>
    <w:rsid w:val="009D0D74"/>
    <w:rsid w:val="009D1635"/>
    <w:rsid w:val="009D1C0D"/>
    <w:rsid w:val="009D2147"/>
    <w:rsid w:val="009D287D"/>
    <w:rsid w:val="009D2A6D"/>
    <w:rsid w:val="009D2B16"/>
    <w:rsid w:val="009D3279"/>
    <w:rsid w:val="009D32EC"/>
    <w:rsid w:val="009D3939"/>
    <w:rsid w:val="009D3983"/>
    <w:rsid w:val="009D3E88"/>
    <w:rsid w:val="009D6605"/>
    <w:rsid w:val="009D6AED"/>
    <w:rsid w:val="009D718A"/>
    <w:rsid w:val="009E0404"/>
    <w:rsid w:val="009E3D47"/>
    <w:rsid w:val="009E3F7D"/>
    <w:rsid w:val="009E51E1"/>
    <w:rsid w:val="009E560B"/>
    <w:rsid w:val="009E575C"/>
    <w:rsid w:val="009E6EE4"/>
    <w:rsid w:val="009E7008"/>
    <w:rsid w:val="009E707A"/>
    <w:rsid w:val="009E75FB"/>
    <w:rsid w:val="009E78D5"/>
    <w:rsid w:val="009F132E"/>
    <w:rsid w:val="009F1B04"/>
    <w:rsid w:val="009F28C5"/>
    <w:rsid w:val="009F291C"/>
    <w:rsid w:val="009F2D92"/>
    <w:rsid w:val="009F2F2F"/>
    <w:rsid w:val="009F3142"/>
    <w:rsid w:val="009F34BC"/>
    <w:rsid w:val="009F355F"/>
    <w:rsid w:val="009F3CB1"/>
    <w:rsid w:val="009F3E2E"/>
    <w:rsid w:val="009F528E"/>
    <w:rsid w:val="009F5541"/>
    <w:rsid w:val="009F6128"/>
    <w:rsid w:val="009F63E4"/>
    <w:rsid w:val="009F6BC9"/>
    <w:rsid w:val="009F6F35"/>
    <w:rsid w:val="009F7D09"/>
    <w:rsid w:val="009F7D7B"/>
    <w:rsid w:val="00A00662"/>
    <w:rsid w:val="00A01564"/>
    <w:rsid w:val="00A01CBD"/>
    <w:rsid w:val="00A02E2C"/>
    <w:rsid w:val="00A02E5C"/>
    <w:rsid w:val="00A052B6"/>
    <w:rsid w:val="00A0675F"/>
    <w:rsid w:val="00A06766"/>
    <w:rsid w:val="00A06C0F"/>
    <w:rsid w:val="00A0754A"/>
    <w:rsid w:val="00A07837"/>
    <w:rsid w:val="00A07A64"/>
    <w:rsid w:val="00A07E3F"/>
    <w:rsid w:val="00A10AE6"/>
    <w:rsid w:val="00A10BF0"/>
    <w:rsid w:val="00A1148C"/>
    <w:rsid w:val="00A116B6"/>
    <w:rsid w:val="00A11C0A"/>
    <w:rsid w:val="00A12B33"/>
    <w:rsid w:val="00A12F24"/>
    <w:rsid w:val="00A13090"/>
    <w:rsid w:val="00A135CC"/>
    <w:rsid w:val="00A14012"/>
    <w:rsid w:val="00A1444E"/>
    <w:rsid w:val="00A14DA3"/>
    <w:rsid w:val="00A151E1"/>
    <w:rsid w:val="00A15423"/>
    <w:rsid w:val="00A155C7"/>
    <w:rsid w:val="00A157BB"/>
    <w:rsid w:val="00A16FB6"/>
    <w:rsid w:val="00A173D5"/>
    <w:rsid w:val="00A20692"/>
    <w:rsid w:val="00A209BF"/>
    <w:rsid w:val="00A20FB7"/>
    <w:rsid w:val="00A22BC4"/>
    <w:rsid w:val="00A23078"/>
    <w:rsid w:val="00A23088"/>
    <w:rsid w:val="00A232C9"/>
    <w:rsid w:val="00A243D9"/>
    <w:rsid w:val="00A25025"/>
    <w:rsid w:val="00A25396"/>
    <w:rsid w:val="00A25E2D"/>
    <w:rsid w:val="00A26602"/>
    <w:rsid w:val="00A268FA"/>
    <w:rsid w:val="00A26DA2"/>
    <w:rsid w:val="00A2750F"/>
    <w:rsid w:val="00A304CD"/>
    <w:rsid w:val="00A3114C"/>
    <w:rsid w:val="00A32E6C"/>
    <w:rsid w:val="00A3343B"/>
    <w:rsid w:val="00A34543"/>
    <w:rsid w:val="00A35316"/>
    <w:rsid w:val="00A35D4A"/>
    <w:rsid w:val="00A35E58"/>
    <w:rsid w:val="00A36CB4"/>
    <w:rsid w:val="00A36D15"/>
    <w:rsid w:val="00A37209"/>
    <w:rsid w:val="00A3759A"/>
    <w:rsid w:val="00A40116"/>
    <w:rsid w:val="00A40C09"/>
    <w:rsid w:val="00A4153C"/>
    <w:rsid w:val="00A41620"/>
    <w:rsid w:val="00A41A30"/>
    <w:rsid w:val="00A41C78"/>
    <w:rsid w:val="00A420C2"/>
    <w:rsid w:val="00A42577"/>
    <w:rsid w:val="00A426F3"/>
    <w:rsid w:val="00A42B7B"/>
    <w:rsid w:val="00A4302F"/>
    <w:rsid w:val="00A4309F"/>
    <w:rsid w:val="00A43615"/>
    <w:rsid w:val="00A44FAD"/>
    <w:rsid w:val="00A45969"/>
    <w:rsid w:val="00A45AE2"/>
    <w:rsid w:val="00A462F7"/>
    <w:rsid w:val="00A4632B"/>
    <w:rsid w:val="00A4698A"/>
    <w:rsid w:val="00A46ADE"/>
    <w:rsid w:val="00A46B8A"/>
    <w:rsid w:val="00A46FE0"/>
    <w:rsid w:val="00A47351"/>
    <w:rsid w:val="00A47881"/>
    <w:rsid w:val="00A47984"/>
    <w:rsid w:val="00A500CA"/>
    <w:rsid w:val="00A507D1"/>
    <w:rsid w:val="00A5091A"/>
    <w:rsid w:val="00A51D90"/>
    <w:rsid w:val="00A528A4"/>
    <w:rsid w:val="00A52FE2"/>
    <w:rsid w:val="00A53158"/>
    <w:rsid w:val="00A539A7"/>
    <w:rsid w:val="00A53BB8"/>
    <w:rsid w:val="00A544E0"/>
    <w:rsid w:val="00A54F9D"/>
    <w:rsid w:val="00A55056"/>
    <w:rsid w:val="00A56345"/>
    <w:rsid w:val="00A5659F"/>
    <w:rsid w:val="00A56725"/>
    <w:rsid w:val="00A5779A"/>
    <w:rsid w:val="00A57827"/>
    <w:rsid w:val="00A60AE7"/>
    <w:rsid w:val="00A616C2"/>
    <w:rsid w:val="00A62B57"/>
    <w:rsid w:val="00A62D85"/>
    <w:rsid w:val="00A63130"/>
    <w:rsid w:val="00A638A8"/>
    <w:rsid w:val="00A64C68"/>
    <w:rsid w:val="00A651B5"/>
    <w:rsid w:val="00A652DB"/>
    <w:rsid w:val="00A67398"/>
    <w:rsid w:val="00A6745D"/>
    <w:rsid w:val="00A6791B"/>
    <w:rsid w:val="00A67B0F"/>
    <w:rsid w:val="00A70961"/>
    <w:rsid w:val="00A7136A"/>
    <w:rsid w:val="00A72404"/>
    <w:rsid w:val="00A72671"/>
    <w:rsid w:val="00A72A37"/>
    <w:rsid w:val="00A738B7"/>
    <w:rsid w:val="00A73AC1"/>
    <w:rsid w:val="00A744AE"/>
    <w:rsid w:val="00A7459F"/>
    <w:rsid w:val="00A748AB"/>
    <w:rsid w:val="00A74D8E"/>
    <w:rsid w:val="00A75001"/>
    <w:rsid w:val="00A75667"/>
    <w:rsid w:val="00A75EC2"/>
    <w:rsid w:val="00A761E1"/>
    <w:rsid w:val="00A77A70"/>
    <w:rsid w:val="00A77ACF"/>
    <w:rsid w:val="00A80F75"/>
    <w:rsid w:val="00A81002"/>
    <w:rsid w:val="00A82083"/>
    <w:rsid w:val="00A8330A"/>
    <w:rsid w:val="00A84280"/>
    <w:rsid w:val="00A842B2"/>
    <w:rsid w:val="00A846F1"/>
    <w:rsid w:val="00A8612A"/>
    <w:rsid w:val="00A86D8F"/>
    <w:rsid w:val="00A873A2"/>
    <w:rsid w:val="00A90491"/>
    <w:rsid w:val="00A90E24"/>
    <w:rsid w:val="00A923BB"/>
    <w:rsid w:val="00A92C08"/>
    <w:rsid w:val="00A931BC"/>
    <w:rsid w:val="00A93711"/>
    <w:rsid w:val="00A946A7"/>
    <w:rsid w:val="00A95D24"/>
    <w:rsid w:val="00A9603C"/>
    <w:rsid w:val="00AA0163"/>
    <w:rsid w:val="00AA01E2"/>
    <w:rsid w:val="00AA073E"/>
    <w:rsid w:val="00AA0F29"/>
    <w:rsid w:val="00AA0FA6"/>
    <w:rsid w:val="00AA1796"/>
    <w:rsid w:val="00AA1DC7"/>
    <w:rsid w:val="00AA20F7"/>
    <w:rsid w:val="00AA2AA7"/>
    <w:rsid w:val="00AA2EAA"/>
    <w:rsid w:val="00AA3559"/>
    <w:rsid w:val="00AA42E4"/>
    <w:rsid w:val="00AA594F"/>
    <w:rsid w:val="00AA5D48"/>
    <w:rsid w:val="00AA71FC"/>
    <w:rsid w:val="00AA7759"/>
    <w:rsid w:val="00AA77E5"/>
    <w:rsid w:val="00AB06D5"/>
    <w:rsid w:val="00AB0B81"/>
    <w:rsid w:val="00AB0EF4"/>
    <w:rsid w:val="00AB0F97"/>
    <w:rsid w:val="00AB155C"/>
    <w:rsid w:val="00AB1E02"/>
    <w:rsid w:val="00AB4361"/>
    <w:rsid w:val="00AB56C9"/>
    <w:rsid w:val="00AB59AD"/>
    <w:rsid w:val="00AB6205"/>
    <w:rsid w:val="00AB685B"/>
    <w:rsid w:val="00AC02CF"/>
    <w:rsid w:val="00AC1819"/>
    <w:rsid w:val="00AC2838"/>
    <w:rsid w:val="00AC294E"/>
    <w:rsid w:val="00AC29D6"/>
    <w:rsid w:val="00AC3783"/>
    <w:rsid w:val="00AC39DF"/>
    <w:rsid w:val="00AC400B"/>
    <w:rsid w:val="00AC44B0"/>
    <w:rsid w:val="00AC45C7"/>
    <w:rsid w:val="00AC497A"/>
    <w:rsid w:val="00AC4CF3"/>
    <w:rsid w:val="00AC5437"/>
    <w:rsid w:val="00AC5CBB"/>
    <w:rsid w:val="00AC5D75"/>
    <w:rsid w:val="00AC65EC"/>
    <w:rsid w:val="00AC6659"/>
    <w:rsid w:val="00AC6A1A"/>
    <w:rsid w:val="00AC7A6E"/>
    <w:rsid w:val="00AD04B0"/>
    <w:rsid w:val="00AD0D8F"/>
    <w:rsid w:val="00AD103D"/>
    <w:rsid w:val="00AD1AEF"/>
    <w:rsid w:val="00AD228E"/>
    <w:rsid w:val="00AD264B"/>
    <w:rsid w:val="00AD2F1C"/>
    <w:rsid w:val="00AD2FB7"/>
    <w:rsid w:val="00AD3D95"/>
    <w:rsid w:val="00AD422F"/>
    <w:rsid w:val="00AD4C4E"/>
    <w:rsid w:val="00AD4DD9"/>
    <w:rsid w:val="00AD52B1"/>
    <w:rsid w:val="00AD7594"/>
    <w:rsid w:val="00AD7C9B"/>
    <w:rsid w:val="00AE052D"/>
    <w:rsid w:val="00AE088F"/>
    <w:rsid w:val="00AE0F9E"/>
    <w:rsid w:val="00AE1167"/>
    <w:rsid w:val="00AE1172"/>
    <w:rsid w:val="00AE118A"/>
    <w:rsid w:val="00AE22B6"/>
    <w:rsid w:val="00AE2826"/>
    <w:rsid w:val="00AE3147"/>
    <w:rsid w:val="00AE3FAC"/>
    <w:rsid w:val="00AE58E1"/>
    <w:rsid w:val="00AE5A4C"/>
    <w:rsid w:val="00AE63D2"/>
    <w:rsid w:val="00AE7A15"/>
    <w:rsid w:val="00AE7A18"/>
    <w:rsid w:val="00AE7A27"/>
    <w:rsid w:val="00AE7B11"/>
    <w:rsid w:val="00AF1A29"/>
    <w:rsid w:val="00AF1D1E"/>
    <w:rsid w:val="00AF2CE8"/>
    <w:rsid w:val="00AF4EAF"/>
    <w:rsid w:val="00AF5524"/>
    <w:rsid w:val="00AF5C7A"/>
    <w:rsid w:val="00AF5D27"/>
    <w:rsid w:val="00AF64C9"/>
    <w:rsid w:val="00AF717A"/>
    <w:rsid w:val="00B008FD"/>
    <w:rsid w:val="00B013D7"/>
    <w:rsid w:val="00B01D04"/>
    <w:rsid w:val="00B01F17"/>
    <w:rsid w:val="00B02B54"/>
    <w:rsid w:val="00B0333A"/>
    <w:rsid w:val="00B03A02"/>
    <w:rsid w:val="00B03B91"/>
    <w:rsid w:val="00B03E1A"/>
    <w:rsid w:val="00B04295"/>
    <w:rsid w:val="00B04B47"/>
    <w:rsid w:val="00B06530"/>
    <w:rsid w:val="00B06576"/>
    <w:rsid w:val="00B06C0D"/>
    <w:rsid w:val="00B06D29"/>
    <w:rsid w:val="00B0700E"/>
    <w:rsid w:val="00B07D37"/>
    <w:rsid w:val="00B10502"/>
    <w:rsid w:val="00B1083C"/>
    <w:rsid w:val="00B10E4E"/>
    <w:rsid w:val="00B11315"/>
    <w:rsid w:val="00B11363"/>
    <w:rsid w:val="00B11878"/>
    <w:rsid w:val="00B12613"/>
    <w:rsid w:val="00B12777"/>
    <w:rsid w:val="00B12B60"/>
    <w:rsid w:val="00B14B0A"/>
    <w:rsid w:val="00B16D99"/>
    <w:rsid w:val="00B16D9F"/>
    <w:rsid w:val="00B20FA6"/>
    <w:rsid w:val="00B21A52"/>
    <w:rsid w:val="00B22619"/>
    <w:rsid w:val="00B22659"/>
    <w:rsid w:val="00B226D1"/>
    <w:rsid w:val="00B234DB"/>
    <w:rsid w:val="00B259F4"/>
    <w:rsid w:val="00B265CE"/>
    <w:rsid w:val="00B26B91"/>
    <w:rsid w:val="00B2717E"/>
    <w:rsid w:val="00B27AEF"/>
    <w:rsid w:val="00B27E1A"/>
    <w:rsid w:val="00B305F1"/>
    <w:rsid w:val="00B30AA3"/>
    <w:rsid w:val="00B30D87"/>
    <w:rsid w:val="00B30ECC"/>
    <w:rsid w:val="00B30FB3"/>
    <w:rsid w:val="00B31418"/>
    <w:rsid w:val="00B3174D"/>
    <w:rsid w:val="00B31B7A"/>
    <w:rsid w:val="00B32773"/>
    <w:rsid w:val="00B33048"/>
    <w:rsid w:val="00B33231"/>
    <w:rsid w:val="00B34984"/>
    <w:rsid w:val="00B34C05"/>
    <w:rsid w:val="00B34FD4"/>
    <w:rsid w:val="00B35491"/>
    <w:rsid w:val="00B3583D"/>
    <w:rsid w:val="00B35CEF"/>
    <w:rsid w:val="00B3648B"/>
    <w:rsid w:val="00B364FC"/>
    <w:rsid w:val="00B36DF6"/>
    <w:rsid w:val="00B3747D"/>
    <w:rsid w:val="00B37D0A"/>
    <w:rsid w:val="00B40460"/>
    <w:rsid w:val="00B40807"/>
    <w:rsid w:val="00B41403"/>
    <w:rsid w:val="00B4307C"/>
    <w:rsid w:val="00B44587"/>
    <w:rsid w:val="00B46092"/>
    <w:rsid w:val="00B46110"/>
    <w:rsid w:val="00B46898"/>
    <w:rsid w:val="00B46942"/>
    <w:rsid w:val="00B47E3B"/>
    <w:rsid w:val="00B5123B"/>
    <w:rsid w:val="00B51F98"/>
    <w:rsid w:val="00B52730"/>
    <w:rsid w:val="00B52A9D"/>
    <w:rsid w:val="00B53D93"/>
    <w:rsid w:val="00B54B72"/>
    <w:rsid w:val="00B553A7"/>
    <w:rsid w:val="00B55A9B"/>
    <w:rsid w:val="00B55EFA"/>
    <w:rsid w:val="00B55FBF"/>
    <w:rsid w:val="00B567F2"/>
    <w:rsid w:val="00B6141F"/>
    <w:rsid w:val="00B615D7"/>
    <w:rsid w:val="00B61A6F"/>
    <w:rsid w:val="00B61E41"/>
    <w:rsid w:val="00B62CC9"/>
    <w:rsid w:val="00B6375F"/>
    <w:rsid w:val="00B64444"/>
    <w:rsid w:val="00B647EA"/>
    <w:rsid w:val="00B64A07"/>
    <w:rsid w:val="00B65E50"/>
    <w:rsid w:val="00B66162"/>
    <w:rsid w:val="00B66509"/>
    <w:rsid w:val="00B667BD"/>
    <w:rsid w:val="00B66C04"/>
    <w:rsid w:val="00B67F19"/>
    <w:rsid w:val="00B708BF"/>
    <w:rsid w:val="00B719B9"/>
    <w:rsid w:val="00B72598"/>
    <w:rsid w:val="00B7276F"/>
    <w:rsid w:val="00B727C4"/>
    <w:rsid w:val="00B73612"/>
    <w:rsid w:val="00B74974"/>
    <w:rsid w:val="00B74C27"/>
    <w:rsid w:val="00B75A65"/>
    <w:rsid w:val="00B7614C"/>
    <w:rsid w:val="00B80E20"/>
    <w:rsid w:val="00B8130E"/>
    <w:rsid w:val="00B82687"/>
    <w:rsid w:val="00B83AE9"/>
    <w:rsid w:val="00B84B48"/>
    <w:rsid w:val="00B85DB1"/>
    <w:rsid w:val="00B906A1"/>
    <w:rsid w:val="00B92833"/>
    <w:rsid w:val="00B92E31"/>
    <w:rsid w:val="00B933A5"/>
    <w:rsid w:val="00B93467"/>
    <w:rsid w:val="00B93C10"/>
    <w:rsid w:val="00B9414E"/>
    <w:rsid w:val="00B9439E"/>
    <w:rsid w:val="00B94F99"/>
    <w:rsid w:val="00B95008"/>
    <w:rsid w:val="00B9546F"/>
    <w:rsid w:val="00B956F2"/>
    <w:rsid w:val="00B95886"/>
    <w:rsid w:val="00B95C07"/>
    <w:rsid w:val="00B96281"/>
    <w:rsid w:val="00B9668C"/>
    <w:rsid w:val="00B967F3"/>
    <w:rsid w:val="00BA0EA1"/>
    <w:rsid w:val="00BA15A2"/>
    <w:rsid w:val="00BA19DC"/>
    <w:rsid w:val="00BA1AFF"/>
    <w:rsid w:val="00BA221B"/>
    <w:rsid w:val="00BA288A"/>
    <w:rsid w:val="00BA30FD"/>
    <w:rsid w:val="00BA322B"/>
    <w:rsid w:val="00BA3570"/>
    <w:rsid w:val="00BA4640"/>
    <w:rsid w:val="00BA4872"/>
    <w:rsid w:val="00BA5F66"/>
    <w:rsid w:val="00BA6E7C"/>
    <w:rsid w:val="00BB0633"/>
    <w:rsid w:val="00BB1784"/>
    <w:rsid w:val="00BB39AD"/>
    <w:rsid w:val="00BB3C56"/>
    <w:rsid w:val="00BB3C62"/>
    <w:rsid w:val="00BB41CB"/>
    <w:rsid w:val="00BB555C"/>
    <w:rsid w:val="00BB5DE1"/>
    <w:rsid w:val="00BB6189"/>
    <w:rsid w:val="00BB6847"/>
    <w:rsid w:val="00BB6DBB"/>
    <w:rsid w:val="00BB7C04"/>
    <w:rsid w:val="00BC0B01"/>
    <w:rsid w:val="00BC2783"/>
    <w:rsid w:val="00BC27F1"/>
    <w:rsid w:val="00BC3414"/>
    <w:rsid w:val="00BC3CC6"/>
    <w:rsid w:val="00BC3EFA"/>
    <w:rsid w:val="00BC4CC7"/>
    <w:rsid w:val="00BC4D39"/>
    <w:rsid w:val="00BC5449"/>
    <w:rsid w:val="00BC6301"/>
    <w:rsid w:val="00BC77AD"/>
    <w:rsid w:val="00BD0781"/>
    <w:rsid w:val="00BD1BF6"/>
    <w:rsid w:val="00BD33F2"/>
    <w:rsid w:val="00BE128B"/>
    <w:rsid w:val="00BE1789"/>
    <w:rsid w:val="00BE2489"/>
    <w:rsid w:val="00BE2770"/>
    <w:rsid w:val="00BE2A96"/>
    <w:rsid w:val="00BE2F7F"/>
    <w:rsid w:val="00BE4A45"/>
    <w:rsid w:val="00BE4EAD"/>
    <w:rsid w:val="00BE5074"/>
    <w:rsid w:val="00BE5683"/>
    <w:rsid w:val="00BE6F69"/>
    <w:rsid w:val="00BF0033"/>
    <w:rsid w:val="00BF00A9"/>
    <w:rsid w:val="00BF036E"/>
    <w:rsid w:val="00BF0725"/>
    <w:rsid w:val="00BF0AE6"/>
    <w:rsid w:val="00BF0B9C"/>
    <w:rsid w:val="00BF1769"/>
    <w:rsid w:val="00BF1DEE"/>
    <w:rsid w:val="00BF24B4"/>
    <w:rsid w:val="00BF3110"/>
    <w:rsid w:val="00BF32C0"/>
    <w:rsid w:val="00BF3339"/>
    <w:rsid w:val="00BF38C7"/>
    <w:rsid w:val="00BF38CE"/>
    <w:rsid w:val="00BF43C8"/>
    <w:rsid w:val="00BF5491"/>
    <w:rsid w:val="00BF58DC"/>
    <w:rsid w:val="00BF5C75"/>
    <w:rsid w:val="00BF5F54"/>
    <w:rsid w:val="00BF65E0"/>
    <w:rsid w:val="00BF76A0"/>
    <w:rsid w:val="00C00900"/>
    <w:rsid w:val="00C018AD"/>
    <w:rsid w:val="00C02DA5"/>
    <w:rsid w:val="00C0324B"/>
    <w:rsid w:val="00C0363E"/>
    <w:rsid w:val="00C03793"/>
    <w:rsid w:val="00C03D20"/>
    <w:rsid w:val="00C062B6"/>
    <w:rsid w:val="00C06E4C"/>
    <w:rsid w:val="00C1065E"/>
    <w:rsid w:val="00C110BE"/>
    <w:rsid w:val="00C11A91"/>
    <w:rsid w:val="00C12578"/>
    <w:rsid w:val="00C125B7"/>
    <w:rsid w:val="00C1287B"/>
    <w:rsid w:val="00C13019"/>
    <w:rsid w:val="00C131A4"/>
    <w:rsid w:val="00C1456A"/>
    <w:rsid w:val="00C14706"/>
    <w:rsid w:val="00C147F7"/>
    <w:rsid w:val="00C14BD6"/>
    <w:rsid w:val="00C15D56"/>
    <w:rsid w:val="00C15DAD"/>
    <w:rsid w:val="00C1616B"/>
    <w:rsid w:val="00C17982"/>
    <w:rsid w:val="00C20B13"/>
    <w:rsid w:val="00C21B89"/>
    <w:rsid w:val="00C2213A"/>
    <w:rsid w:val="00C222D5"/>
    <w:rsid w:val="00C237D0"/>
    <w:rsid w:val="00C2422E"/>
    <w:rsid w:val="00C24314"/>
    <w:rsid w:val="00C25178"/>
    <w:rsid w:val="00C26389"/>
    <w:rsid w:val="00C3025D"/>
    <w:rsid w:val="00C3042A"/>
    <w:rsid w:val="00C30545"/>
    <w:rsid w:val="00C31195"/>
    <w:rsid w:val="00C32040"/>
    <w:rsid w:val="00C333D8"/>
    <w:rsid w:val="00C34775"/>
    <w:rsid w:val="00C3600E"/>
    <w:rsid w:val="00C4013A"/>
    <w:rsid w:val="00C40C30"/>
    <w:rsid w:val="00C415BB"/>
    <w:rsid w:val="00C418F8"/>
    <w:rsid w:val="00C420FC"/>
    <w:rsid w:val="00C42358"/>
    <w:rsid w:val="00C427B7"/>
    <w:rsid w:val="00C42D95"/>
    <w:rsid w:val="00C44748"/>
    <w:rsid w:val="00C44DA5"/>
    <w:rsid w:val="00C4539E"/>
    <w:rsid w:val="00C45B16"/>
    <w:rsid w:val="00C45B17"/>
    <w:rsid w:val="00C466D8"/>
    <w:rsid w:val="00C46CD2"/>
    <w:rsid w:val="00C474C0"/>
    <w:rsid w:val="00C47AB6"/>
    <w:rsid w:val="00C502C7"/>
    <w:rsid w:val="00C5134C"/>
    <w:rsid w:val="00C51536"/>
    <w:rsid w:val="00C52373"/>
    <w:rsid w:val="00C524BE"/>
    <w:rsid w:val="00C525F2"/>
    <w:rsid w:val="00C529CE"/>
    <w:rsid w:val="00C54757"/>
    <w:rsid w:val="00C54FA7"/>
    <w:rsid w:val="00C55A2C"/>
    <w:rsid w:val="00C5658A"/>
    <w:rsid w:val="00C56C97"/>
    <w:rsid w:val="00C607DC"/>
    <w:rsid w:val="00C60B9B"/>
    <w:rsid w:val="00C60DA0"/>
    <w:rsid w:val="00C618CF"/>
    <w:rsid w:val="00C61EE8"/>
    <w:rsid w:val="00C6254B"/>
    <w:rsid w:val="00C62B29"/>
    <w:rsid w:val="00C62B5E"/>
    <w:rsid w:val="00C62D3B"/>
    <w:rsid w:val="00C639DE"/>
    <w:rsid w:val="00C65A3E"/>
    <w:rsid w:val="00C679C3"/>
    <w:rsid w:val="00C70690"/>
    <w:rsid w:val="00C7116E"/>
    <w:rsid w:val="00C713B5"/>
    <w:rsid w:val="00C715C9"/>
    <w:rsid w:val="00C71725"/>
    <w:rsid w:val="00C71CE1"/>
    <w:rsid w:val="00C728CD"/>
    <w:rsid w:val="00C74A92"/>
    <w:rsid w:val="00C74D83"/>
    <w:rsid w:val="00C7510B"/>
    <w:rsid w:val="00C76052"/>
    <w:rsid w:val="00C76990"/>
    <w:rsid w:val="00C77301"/>
    <w:rsid w:val="00C7741C"/>
    <w:rsid w:val="00C7747A"/>
    <w:rsid w:val="00C77CCC"/>
    <w:rsid w:val="00C80113"/>
    <w:rsid w:val="00C803A6"/>
    <w:rsid w:val="00C8060A"/>
    <w:rsid w:val="00C8233D"/>
    <w:rsid w:val="00C8311E"/>
    <w:rsid w:val="00C83B34"/>
    <w:rsid w:val="00C83DCE"/>
    <w:rsid w:val="00C84C90"/>
    <w:rsid w:val="00C84E69"/>
    <w:rsid w:val="00C8762B"/>
    <w:rsid w:val="00C927DF"/>
    <w:rsid w:val="00C94402"/>
    <w:rsid w:val="00C963A5"/>
    <w:rsid w:val="00C96C78"/>
    <w:rsid w:val="00C9706B"/>
    <w:rsid w:val="00C97B33"/>
    <w:rsid w:val="00C97C01"/>
    <w:rsid w:val="00CA098E"/>
    <w:rsid w:val="00CA0F84"/>
    <w:rsid w:val="00CA25E0"/>
    <w:rsid w:val="00CA3D17"/>
    <w:rsid w:val="00CA3F95"/>
    <w:rsid w:val="00CA4700"/>
    <w:rsid w:val="00CA4818"/>
    <w:rsid w:val="00CA4A4C"/>
    <w:rsid w:val="00CA4A6E"/>
    <w:rsid w:val="00CA4DA2"/>
    <w:rsid w:val="00CA5FA2"/>
    <w:rsid w:val="00CA6DCC"/>
    <w:rsid w:val="00CA7007"/>
    <w:rsid w:val="00CA7332"/>
    <w:rsid w:val="00CA751F"/>
    <w:rsid w:val="00CB01CB"/>
    <w:rsid w:val="00CB0F12"/>
    <w:rsid w:val="00CB1BBE"/>
    <w:rsid w:val="00CB22AE"/>
    <w:rsid w:val="00CB2793"/>
    <w:rsid w:val="00CB292A"/>
    <w:rsid w:val="00CB3952"/>
    <w:rsid w:val="00CB3D0E"/>
    <w:rsid w:val="00CB48DF"/>
    <w:rsid w:val="00CB5601"/>
    <w:rsid w:val="00CB5DCC"/>
    <w:rsid w:val="00CB6394"/>
    <w:rsid w:val="00CB63CA"/>
    <w:rsid w:val="00CB6553"/>
    <w:rsid w:val="00CB6587"/>
    <w:rsid w:val="00CB73CE"/>
    <w:rsid w:val="00CB79E2"/>
    <w:rsid w:val="00CC112B"/>
    <w:rsid w:val="00CC1BF6"/>
    <w:rsid w:val="00CC36D1"/>
    <w:rsid w:val="00CC3DA8"/>
    <w:rsid w:val="00CC3E18"/>
    <w:rsid w:val="00CC4849"/>
    <w:rsid w:val="00CC4D96"/>
    <w:rsid w:val="00CC4F66"/>
    <w:rsid w:val="00CC5458"/>
    <w:rsid w:val="00CC7193"/>
    <w:rsid w:val="00CC7358"/>
    <w:rsid w:val="00CC7708"/>
    <w:rsid w:val="00CD0664"/>
    <w:rsid w:val="00CD1078"/>
    <w:rsid w:val="00CD214C"/>
    <w:rsid w:val="00CD24CD"/>
    <w:rsid w:val="00CD2735"/>
    <w:rsid w:val="00CD32B3"/>
    <w:rsid w:val="00CD3537"/>
    <w:rsid w:val="00CD35BE"/>
    <w:rsid w:val="00CD4507"/>
    <w:rsid w:val="00CD482E"/>
    <w:rsid w:val="00CD63C9"/>
    <w:rsid w:val="00CD71E0"/>
    <w:rsid w:val="00CD71F5"/>
    <w:rsid w:val="00CE007F"/>
    <w:rsid w:val="00CE1612"/>
    <w:rsid w:val="00CE254F"/>
    <w:rsid w:val="00CE2E9F"/>
    <w:rsid w:val="00CE2F50"/>
    <w:rsid w:val="00CE342F"/>
    <w:rsid w:val="00CE40A7"/>
    <w:rsid w:val="00CE6203"/>
    <w:rsid w:val="00CE7E60"/>
    <w:rsid w:val="00CF06D9"/>
    <w:rsid w:val="00CF0C0E"/>
    <w:rsid w:val="00CF12AB"/>
    <w:rsid w:val="00CF12D0"/>
    <w:rsid w:val="00CF21CA"/>
    <w:rsid w:val="00CF2384"/>
    <w:rsid w:val="00CF2656"/>
    <w:rsid w:val="00CF34CD"/>
    <w:rsid w:val="00CF4305"/>
    <w:rsid w:val="00CF53D6"/>
    <w:rsid w:val="00CF6C13"/>
    <w:rsid w:val="00D0253B"/>
    <w:rsid w:val="00D02CEF"/>
    <w:rsid w:val="00D033C3"/>
    <w:rsid w:val="00D059F4"/>
    <w:rsid w:val="00D060B2"/>
    <w:rsid w:val="00D068D5"/>
    <w:rsid w:val="00D07E7D"/>
    <w:rsid w:val="00D1022B"/>
    <w:rsid w:val="00D10B5F"/>
    <w:rsid w:val="00D10C13"/>
    <w:rsid w:val="00D11B27"/>
    <w:rsid w:val="00D1264A"/>
    <w:rsid w:val="00D13ABC"/>
    <w:rsid w:val="00D13BB8"/>
    <w:rsid w:val="00D13DF5"/>
    <w:rsid w:val="00D13F68"/>
    <w:rsid w:val="00D14114"/>
    <w:rsid w:val="00D14F1E"/>
    <w:rsid w:val="00D15231"/>
    <w:rsid w:val="00D15A77"/>
    <w:rsid w:val="00D15BB0"/>
    <w:rsid w:val="00D16382"/>
    <w:rsid w:val="00D169F5"/>
    <w:rsid w:val="00D17166"/>
    <w:rsid w:val="00D17D32"/>
    <w:rsid w:val="00D20144"/>
    <w:rsid w:val="00D234EB"/>
    <w:rsid w:val="00D23780"/>
    <w:rsid w:val="00D240A5"/>
    <w:rsid w:val="00D24328"/>
    <w:rsid w:val="00D24E06"/>
    <w:rsid w:val="00D2672E"/>
    <w:rsid w:val="00D269E9"/>
    <w:rsid w:val="00D2756B"/>
    <w:rsid w:val="00D279BD"/>
    <w:rsid w:val="00D30664"/>
    <w:rsid w:val="00D30E9B"/>
    <w:rsid w:val="00D31016"/>
    <w:rsid w:val="00D31FB7"/>
    <w:rsid w:val="00D32A50"/>
    <w:rsid w:val="00D32C50"/>
    <w:rsid w:val="00D330C3"/>
    <w:rsid w:val="00D33C20"/>
    <w:rsid w:val="00D3549D"/>
    <w:rsid w:val="00D35551"/>
    <w:rsid w:val="00D35F8C"/>
    <w:rsid w:val="00D36A06"/>
    <w:rsid w:val="00D373BB"/>
    <w:rsid w:val="00D37411"/>
    <w:rsid w:val="00D37B6B"/>
    <w:rsid w:val="00D4093D"/>
    <w:rsid w:val="00D41333"/>
    <w:rsid w:val="00D4152F"/>
    <w:rsid w:val="00D419A6"/>
    <w:rsid w:val="00D42CD0"/>
    <w:rsid w:val="00D438BA"/>
    <w:rsid w:val="00D43B0C"/>
    <w:rsid w:val="00D43FE0"/>
    <w:rsid w:val="00D4420E"/>
    <w:rsid w:val="00D44CB7"/>
    <w:rsid w:val="00D464D7"/>
    <w:rsid w:val="00D4694B"/>
    <w:rsid w:val="00D46FF8"/>
    <w:rsid w:val="00D473E8"/>
    <w:rsid w:val="00D47D83"/>
    <w:rsid w:val="00D50770"/>
    <w:rsid w:val="00D5085B"/>
    <w:rsid w:val="00D50F83"/>
    <w:rsid w:val="00D51D04"/>
    <w:rsid w:val="00D52DE9"/>
    <w:rsid w:val="00D547F9"/>
    <w:rsid w:val="00D54A88"/>
    <w:rsid w:val="00D54EDA"/>
    <w:rsid w:val="00D551F6"/>
    <w:rsid w:val="00D555CC"/>
    <w:rsid w:val="00D55CDF"/>
    <w:rsid w:val="00D56202"/>
    <w:rsid w:val="00D56B45"/>
    <w:rsid w:val="00D56F0B"/>
    <w:rsid w:val="00D57955"/>
    <w:rsid w:val="00D61E1F"/>
    <w:rsid w:val="00D62664"/>
    <w:rsid w:val="00D62E79"/>
    <w:rsid w:val="00D6482F"/>
    <w:rsid w:val="00D649C2"/>
    <w:rsid w:val="00D65052"/>
    <w:rsid w:val="00D67CEE"/>
    <w:rsid w:val="00D70719"/>
    <w:rsid w:val="00D72858"/>
    <w:rsid w:val="00D728FA"/>
    <w:rsid w:val="00D73996"/>
    <w:rsid w:val="00D74404"/>
    <w:rsid w:val="00D74A31"/>
    <w:rsid w:val="00D74B49"/>
    <w:rsid w:val="00D74FD6"/>
    <w:rsid w:val="00D7517C"/>
    <w:rsid w:val="00D758DC"/>
    <w:rsid w:val="00D75BDE"/>
    <w:rsid w:val="00D75E39"/>
    <w:rsid w:val="00D75E6B"/>
    <w:rsid w:val="00D76080"/>
    <w:rsid w:val="00D7619A"/>
    <w:rsid w:val="00D76B1A"/>
    <w:rsid w:val="00D77866"/>
    <w:rsid w:val="00D77C51"/>
    <w:rsid w:val="00D80224"/>
    <w:rsid w:val="00D81B0F"/>
    <w:rsid w:val="00D81FCE"/>
    <w:rsid w:val="00D83A9E"/>
    <w:rsid w:val="00D842E6"/>
    <w:rsid w:val="00D846C7"/>
    <w:rsid w:val="00D8541E"/>
    <w:rsid w:val="00D8667D"/>
    <w:rsid w:val="00D87AEC"/>
    <w:rsid w:val="00D909E6"/>
    <w:rsid w:val="00D916E7"/>
    <w:rsid w:val="00D9219D"/>
    <w:rsid w:val="00D92475"/>
    <w:rsid w:val="00D928E9"/>
    <w:rsid w:val="00D92D0B"/>
    <w:rsid w:val="00D932F6"/>
    <w:rsid w:val="00D9456C"/>
    <w:rsid w:val="00D95925"/>
    <w:rsid w:val="00D9686E"/>
    <w:rsid w:val="00D971E4"/>
    <w:rsid w:val="00D97402"/>
    <w:rsid w:val="00D97F27"/>
    <w:rsid w:val="00DA0BF5"/>
    <w:rsid w:val="00DA1868"/>
    <w:rsid w:val="00DA1A71"/>
    <w:rsid w:val="00DA1F7D"/>
    <w:rsid w:val="00DA25A1"/>
    <w:rsid w:val="00DA2F63"/>
    <w:rsid w:val="00DA4F45"/>
    <w:rsid w:val="00DA5B15"/>
    <w:rsid w:val="00DA5D01"/>
    <w:rsid w:val="00DA62B7"/>
    <w:rsid w:val="00DA6638"/>
    <w:rsid w:val="00DB0119"/>
    <w:rsid w:val="00DB0524"/>
    <w:rsid w:val="00DB119C"/>
    <w:rsid w:val="00DB2723"/>
    <w:rsid w:val="00DB2A43"/>
    <w:rsid w:val="00DB2D0C"/>
    <w:rsid w:val="00DB3A56"/>
    <w:rsid w:val="00DB3D41"/>
    <w:rsid w:val="00DB406A"/>
    <w:rsid w:val="00DB416C"/>
    <w:rsid w:val="00DB4200"/>
    <w:rsid w:val="00DB4AE5"/>
    <w:rsid w:val="00DB4EA9"/>
    <w:rsid w:val="00DB5595"/>
    <w:rsid w:val="00DB6FA6"/>
    <w:rsid w:val="00DB79D6"/>
    <w:rsid w:val="00DB7C26"/>
    <w:rsid w:val="00DC07F9"/>
    <w:rsid w:val="00DC0A47"/>
    <w:rsid w:val="00DC0B3E"/>
    <w:rsid w:val="00DC0E49"/>
    <w:rsid w:val="00DC1178"/>
    <w:rsid w:val="00DC1932"/>
    <w:rsid w:val="00DC1F34"/>
    <w:rsid w:val="00DC2A08"/>
    <w:rsid w:val="00DC2C72"/>
    <w:rsid w:val="00DC2DF3"/>
    <w:rsid w:val="00DC2FCE"/>
    <w:rsid w:val="00DC31DF"/>
    <w:rsid w:val="00DC35BA"/>
    <w:rsid w:val="00DC399E"/>
    <w:rsid w:val="00DC3FF4"/>
    <w:rsid w:val="00DC43E1"/>
    <w:rsid w:val="00DC4912"/>
    <w:rsid w:val="00DC544E"/>
    <w:rsid w:val="00DC6CB6"/>
    <w:rsid w:val="00DC7907"/>
    <w:rsid w:val="00DD010B"/>
    <w:rsid w:val="00DD05B6"/>
    <w:rsid w:val="00DD09C3"/>
    <w:rsid w:val="00DD281E"/>
    <w:rsid w:val="00DD2863"/>
    <w:rsid w:val="00DD28F9"/>
    <w:rsid w:val="00DD2FEA"/>
    <w:rsid w:val="00DD32F3"/>
    <w:rsid w:val="00DD3B76"/>
    <w:rsid w:val="00DD3D48"/>
    <w:rsid w:val="00DD4961"/>
    <w:rsid w:val="00DD4ACC"/>
    <w:rsid w:val="00DD5756"/>
    <w:rsid w:val="00DD6184"/>
    <w:rsid w:val="00DD655F"/>
    <w:rsid w:val="00DD6571"/>
    <w:rsid w:val="00DD6931"/>
    <w:rsid w:val="00DD69A5"/>
    <w:rsid w:val="00DD6B84"/>
    <w:rsid w:val="00DD73F1"/>
    <w:rsid w:val="00DD7A4F"/>
    <w:rsid w:val="00DD7AA4"/>
    <w:rsid w:val="00DE1482"/>
    <w:rsid w:val="00DE187C"/>
    <w:rsid w:val="00DE23CC"/>
    <w:rsid w:val="00DE28B1"/>
    <w:rsid w:val="00DE2B9A"/>
    <w:rsid w:val="00DE30E0"/>
    <w:rsid w:val="00DE39A1"/>
    <w:rsid w:val="00DE3BC5"/>
    <w:rsid w:val="00DE3DF3"/>
    <w:rsid w:val="00DE3F17"/>
    <w:rsid w:val="00DE43A1"/>
    <w:rsid w:val="00DE5B86"/>
    <w:rsid w:val="00DE5D5C"/>
    <w:rsid w:val="00DE6E89"/>
    <w:rsid w:val="00DE7768"/>
    <w:rsid w:val="00DE77FF"/>
    <w:rsid w:val="00DF03A5"/>
    <w:rsid w:val="00DF063E"/>
    <w:rsid w:val="00DF0AEF"/>
    <w:rsid w:val="00DF22DB"/>
    <w:rsid w:val="00DF3132"/>
    <w:rsid w:val="00DF32E9"/>
    <w:rsid w:val="00DF3354"/>
    <w:rsid w:val="00DF38F1"/>
    <w:rsid w:val="00DF417A"/>
    <w:rsid w:val="00DF5084"/>
    <w:rsid w:val="00DF54CB"/>
    <w:rsid w:val="00DF746A"/>
    <w:rsid w:val="00DF78B5"/>
    <w:rsid w:val="00DF7FBC"/>
    <w:rsid w:val="00E00399"/>
    <w:rsid w:val="00E004B9"/>
    <w:rsid w:val="00E00801"/>
    <w:rsid w:val="00E01DD2"/>
    <w:rsid w:val="00E02221"/>
    <w:rsid w:val="00E02FBE"/>
    <w:rsid w:val="00E0302A"/>
    <w:rsid w:val="00E03A11"/>
    <w:rsid w:val="00E03F35"/>
    <w:rsid w:val="00E04604"/>
    <w:rsid w:val="00E06A52"/>
    <w:rsid w:val="00E06BA1"/>
    <w:rsid w:val="00E07771"/>
    <w:rsid w:val="00E10186"/>
    <w:rsid w:val="00E11D01"/>
    <w:rsid w:val="00E12392"/>
    <w:rsid w:val="00E1297C"/>
    <w:rsid w:val="00E135A4"/>
    <w:rsid w:val="00E14459"/>
    <w:rsid w:val="00E1498A"/>
    <w:rsid w:val="00E14E5C"/>
    <w:rsid w:val="00E1529E"/>
    <w:rsid w:val="00E15437"/>
    <w:rsid w:val="00E1563D"/>
    <w:rsid w:val="00E15EDB"/>
    <w:rsid w:val="00E165FF"/>
    <w:rsid w:val="00E16BD0"/>
    <w:rsid w:val="00E16D28"/>
    <w:rsid w:val="00E173D2"/>
    <w:rsid w:val="00E17F86"/>
    <w:rsid w:val="00E203B0"/>
    <w:rsid w:val="00E209F6"/>
    <w:rsid w:val="00E20E62"/>
    <w:rsid w:val="00E213ED"/>
    <w:rsid w:val="00E21926"/>
    <w:rsid w:val="00E21D8C"/>
    <w:rsid w:val="00E222B6"/>
    <w:rsid w:val="00E22772"/>
    <w:rsid w:val="00E230F0"/>
    <w:rsid w:val="00E23640"/>
    <w:rsid w:val="00E248A1"/>
    <w:rsid w:val="00E24AC7"/>
    <w:rsid w:val="00E24ADE"/>
    <w:rsid w:val="00E24B83"/>
    <w:rsid w:val="00E24FBC"/>
    <w:rsid w:val="00E255F4"/>
    <w:rsid w:val="00E259B7"/>
    <w:rsid w:val="00E2636A"/>
    <w:rsid w:val="00E263C9"/>
    <w:rsid w:val="00E27494"/>
    <w:rsid w:val="00E3059E"/>
    <w:rsid w:val="00E307CD"/>
    <w:rsid w:val="00E30A55"/>
    <w:rsid w:val="00E3126E"/>
    <w:rsid w:val="00E3215D"/>
    <w:rsid w:val="00E326CA"/>
    <w:rsid w:val="00E32DD5"/>
    <w:rsid w:val="00E3331A"/>
    <w:rsid w:val="00E33874"/>
    <w:rsid w:val="00E339E1"/>
    <w:rsid w:val="00E34A0D"/>
    <w:rsid w:val="00E34C2F"/>
    <w:rsid w:val="00E352ED"/>
    <w:rsid w:val="00E359D4"/>
    <w:rsid w:val="00E37846"/>
    <w:rsid w:val="00E41963"/>
    <w:rsid w:val="00E426F9"/>
    <w:rsid w:val="00E42AA9"/>
    <w:rsid w:val="00E4350A"/>
    <w:rsid w:val="00E43C2A"/>
    <w:rsid w:val="00E43D3B"/>
    <w:rsid w:val="00E440BB"/>
    <w:rsid w:val="00E44160"/>
    <w:rsid w:val="00E44BC1"/>
    <w:rsid w:val="00E45281"/>
    <w:rsid w:val="00E46933"/>
    <w:rsid w:val="00E46C4E"/>
    <w:rsid w:val="00E46FF0"/>
    <w:rsid w:val="00E47D29"/>
    <w:rsid w:val="00E5003F"/>
    <w:rsid w:val="00E5108C"/>
    <w:rsid w:val="00E51805"/>
    <w:rsid w:val="00E518EE"/>
    <w:rsid w:val="00E51ED7"/>
    <w:rsid w:val="00E53BBF"/>
    <w:rsid w:val="00E54EDD"/>
    <w:rsid w:val="00E56464"/>
    <w:rsid w:val="00E57031"/>
    <w:rsid w:val="00E57840"/>
    <w:rsid w:val="00E57C28"/>
    <w:rsid w:val="00E604CF"/>
    <w:rsid w:val="00E60F96"/>
    <w:rsid w:val="00E61235"/>
    <w:rsid w:val="00E61CB6"/>
    <w:rsid w:val="00E61F43"/>
    <w:rsid w:val="00E62401"/>
    <w:rsid w:val="00E627B6"/>
    <w:rsid w:val="00E63B47"/>
    <w:rsid w:val="00E63FB2"/>
    <w:rsid w:val="00E6475C"/>
    <w:rsid w:val="00E649BD"/>
    <w:rsid w:val="00E65D25"/>
    <w:rsid w:val="00E66888"/>
    <w:rsid w:val="00E66904"/>
    <w:rsid w:val="00E67135"/>
    <w:rsid w:val="00E67D01"/>
    <w:rsid w:val="00E67F85"/>
    <w:rsid w:val="00E70045"/>
    <w:rsid w:val="00E70108"/>
    <w:rsid w:val="00E70D85"/>
    <w:rsid w:val="00E71BD6"/>
    <w:rsid w:val="00E7375C"/>
    <w:rsid w:val="00E739C3"/>
    <w:rsid w:val="00E73DBF"/>
    <w:rsid w:val="00E73E29"/>
    <w:rsid w:val="00E7458F"/>
    <w:rsid w:val="00E75FF6"/>
    <w:rsid w:val="00E762EC"/>
    <w:rsid w:val="00E76351"/>
    <w:rsid w:val="00E7764C"/>
    <w:rsid w:val="00E80284"/>
    <w:rsid w:val="00E803C0"/>
    <w:rsid w:val="00E80683"/>
    <w:rsid w:val="00E80B22"/>
    <w:rsid w:val="00E8113D"/>
    <w:rsid w:val="00E8185F"/>
    <w:rsid w:val="00E8279D"/>
    <w:rsid w:val="00E8283D"/>
    <w:rsid w:val="00E8377F"/>
    <w:rsid w:val="00E83DAC"/>
    <w:rsid w:val="00E84471"/>
    <w:rsid w:val="00E844F0"/>
    <w:rsid w:val="00E85F26"/>
    <w:rsid w:val="00E86272"/>
    <w:rsid w:val="00E86985"/>
    <w:rsid w:val="00E86E04"/>
    <w:rsid w:val="00E870F8"/>
    <w:rsid w:val="00E87359"/>
    <w:rsid w:val="00E91F12"/>
    <w:rsid w:val="00E92453"/>
    <w:rsid w:val="00E929EF"/>
    <w:rsid w:val="00E92AA9"/>
    <w:rsid w:val="00E9303B"/>
    <w:rsid w:val="00E94247"/>
    <w:rsid w:val="00E94EE5"/>
    <w:rsid w:val="00E9594F"/>
    <w:rsid w:val="00E95F93"/>
    <w:rsid w:val="00E9611B"/>
    <w:rsid w:val="00E96B28"/>
    <w:rsid w:val="00E96E29"/>
    <w:rsid w:val="00E96FEB"/>
    <w:rsid w:val="00E97627"/>
    <w:rsid w:val="00EA0288"/>
    <w:rsid w:val="00EA115A"/>
    <w:rsid w:val="00EA130D"/>
    <w:rsid w:val="00EA16B1"/>
    <w:rsid w:val="00EA4D84"/>
    <w:rsid w:val="00EA5672"/>
    <w:rsid w:val="00EA7082"/>
    <w:rsid w:val="00EA7461"/>
    <w:rsid w:val="00EB05C8"/>
    <w:rsid w:val="00EB0A08"/>
    <w:rsid w:val="00EB1028"/>
    <w:rsid w:val="00EB242B"/>
    <w:rsid w:val="00EB32A0"/>
    <w:rsid w:val="00EB3A3E"/>
    <w:rsid w:val="00EB5843"/>
    <w:rsid w:val="00EB6082"/>
    <w:rsid w:val="00EB6E90"/>
    <w:rsid w:val="00EB75AD"/>
    <w:rsid w:val="00EB786E"/>
    <w:rsid w:val="00EB7E35"/>
    <w:rsid w:val="00EC097D"/>
    <w:rsid w:val="00EC0B62"/>
    <w:rsid w:val="00EC300E"/>
    <w:rsid w:val="00EC35FE"/>
    <w:rsid w:val="00EC4218"/>
    <w:rsid w:val="00EC43DB"/>
    <w:rsid w:val="00EC4743"/>
    <w:rsid w:val="00EC475D"/>
    <w:rsid w:val="00EC5570"/>
    <w:rsid w:val="00EC5BCA"/>
    <w:rsid w:val="00EC65D5"/>
    <w:rsid w:val="00EC7341"/>
    <w:rsid w:val="00EC7662"/>
    <w:rsid w:val="00ED0AB4"/>
    <w:rsid w:val="00ED0E58"/>
    <w:rsid w:val="00ED33AB"/>
    <w:rsid w:val="00ED3481"/>
    <w:rsid w:val="00ED3553"/>
    <w:rsid w:val="00ED54F1"/>
    <w:rsid w:val="00ED5B25"/>
    <w:rsid w:val="00ED7AD3"/>
    <w:rsid w:val="00EE035D"/>
    <w:rsid w:val="00EE0682"/>
    <w:rsid w:val="00EE0791"/>
    <w:rsid w:val="00EE1D7C"/>
    <w:rsid w:val="00EE2160"/>
    <w:rsid w:val="00EE290B"/>
    <w:rsid w:val="00EE3DD4"/>
    <w:rsid w:val="00EE4B70"/>
    <w:rsid w:val="00EE4C04"/>
    <w:rsid w:val="00EE5AB8"/>
    <w:rsid w:val="00EE6684"/>
    <w:rsid w:val="00EE6B5E"/>
    <w:rsid w:val="00EE6E19"/>
    <w:rsid w:val="00EE71AA"/>
    <w:rsid w:val="00EE71BC"/>
    <w:rsid w:val="00EF0CB7"/>
    <w:rsid w:val="00EF0D22"/>
    <w:rsid w:val="00EF12BB"/>
    <w:rsid w:val="00EF15BA"/>
    <w:rsid w:val="00EF246C"/>
    <w:rsid w:val="00EF25DA"/>
    <w:rsid w:val="00EF33C5"/>
    <w:rsid w:val="00EF3583"/>
    <w:rsid w:val="00EF433D"/>
    <w:rsid w:val="00EF43DF"/>
    <w:rsid w:val="00EF5095"/>
    <w:rsid w:val="00EF53EA"/>
    <w:rsid w:val="00EF608F"/>
    <w:rsid w:val="00EF6D3C"/>
    <w:rsid w:val="00EF7280"/>
    <w:rsid w:val="00EF7A0D"/>
    <w:rsid w:val="00EF7D96"/>
    <w:rsid w:val="00F01345"/>
    <w:rsid w:val="00F0166E"/>
    <w:rsid w:val="00F016D8"/>
    <w:rsid w:val="00F01A08"/>
    <w:rsid w:val="00F02CA9"/>
    <w:rsid w:val="00F02CE0"/>
    <w:rsid w:val="00F02EC1"/>
    <w:rsid w:val="00F030C0"/>
    <w:rsid w:val="00F04108"/>
    <w:rsid w:val="00F04A42"/>
    <w:rsid w:val="00F052E1"/>
    <w:rsid w:val="00F05736"/>
    <w:rsid w:val="00F06169"/>
    <w:rsid w:val="00F061FB"/>
    <w:rsid w:val="00F06B9E"/>
    <w:rsid w:val="00F073BE"/>
    <w:rsid w:val="00F07BD5"/>
    <w:rsid w:val="00F113C9"/>
    <w:rsid w:val="00F11C2D"/>
    <w:rsid w:val="00F12127"/>
    <w:rsid w:val="00F12955"/>
    <w:rsid w:val="00F12A6F"/>
    <w:rsid w:val="00F13C59"/>
    <w:rsid w:val="00F147D5"/>
    <w:rsid w:val="00F15030"/>
    <w:rsid w:val="00F1507B"/>
    <w:rsid w:val="00F151BA"/>
    <w:rsid w:val="00F1527E"/>
    <w:rsid w:val="00F15414"/>
    <w:rsid w:val="00F156B9"/>
    <w:rsid w:val="00F165A0"/>
    <w:rsid w:val="00F16786"/>
    <w:rsid w:val="00F17D9A"/>
    <w:rsid w:val="00F20391"/>
    <w:rsid w:val="00F207E5"/>
    <w:rsid w:val="00F20EF6"/>
    <w:rsid w:val="00F21827"/>
    <w:rsid w:val="00F21CAA"/>
    <w:rsid w:val="00F21F66"/>
    <w:rsid w:val="00F2211F"/>
    <w:rsid w:val="00F22E56"/>
    <w:rsid w:val="00F230C6"/>
    <w:rsid w:val="00F232BE"/>
    <w:rsid w:val="00F236F9"/>
    <w:rsid w:val="00F23C19"/>
    <w:rsid w:val="00F23E24"/>
    <w:rsid w:val="00F243C8"/>
    <w:rsid w:val="00F25641"/>
    <w:rsid w:val="00F26398"/>
    <w:rsid w:val="00F26867"/>
    <w:rsid w:val="00F26A3A"/>
    <w:rsid w:val="00F26ACB"/>
    <w:rsid w:val="00F26F99"/>
    <w:rsid w:val="00F27DB6"/>
    <w:rsid w:val="00F27F75"/>
    <w:rsid w:val="00F3083E"/>
    <w:rsid w:val="00F31018"/>
    <w:rsid w:val="00F31039"/>
    <w:rsid w:val="00F311F7"/>
    <w:rsid w:val="00F31261"/>
    <w:rsid w:val="00F321B3"/>
    <w:rsid w:val="00F32C36"/>
    <w:rsid w:val="00F334A3"/>
    <w:rsid w:val="00F34B6E"/>
    <w:rsid w:val="00F34CA7"/>
    <w:rsid w:val="00F352AA"/>
    <w:rsid w:val="00F379C5"/>
    <w:rsid w:val="00F37BC4"/>
    <w:rsid w:val="00F40367"/>
    <w:rsid w:val="00F40B1B"/>
    <w:rsid w:val="00F41380"/>
    <w:rsid w:val="00F441F8"/>
    <w:rsid w:val="00F44B70"/>
    <w:rsid w:val="00F46581"/>
    <w:rsid w:val="00F46CD8"/>
    <w:rsid w:val="00F475A1"/>
    <w:rsid w:val="00F47E03"/>
    <w:rsid w:val="00F5011D"/>
    <w:rsid w:val="00F5038B"/>
    <w:rsid w:val="00F50955"/>
    <w:rsid w:val="00F51AD5"/>
    <w:rsid w:val="00F52B44"/>
    <w:rsid w:val="00F54A9C"/>
    <w:rsid w:val="00F550FE"/>
    <w:rsid w:val="00F56CAF"/>
    <w:rsid w:val="00F576A6"/>
    <w:rsid w:val="00F57806"/>
    <w:rsid w:val="00F57ADE"/>
    <w:rsid w:val="00F63066"/>
    <w:rsid w:val="00F63B0D"/>
    <w:rsid w:val="00F641E4"/>
    <w:rsid w:val="00F64607"/>
    <w:rsid w:val="00F65587"/>
    <w:rsid w:val="00F6582B"/>
    <w:rsid w:val="00F669CA"/>
    <w:rsid w:val="00F66E80"/>
    <w:rsid w:val="00F66E88"/>
    <w:rsid w:val="00F66FF2"/>
    <w:rsid w:val="00F671EF"/>
    <w:rsid w:val="00F67688"/>
    <w:rsid w:val="00F71615"/>
    <w:rsid w:val="00F73620"/>
    <w:rsid w:val="00F73FCF"/>
    <w:rsid w:val="00F740CC"/>
    <w:rsid w:val="00F747F4"/>
    <w:rsid w:val="00F76947"/>
    <w:rsid w:val="00F774FC"/>
    <w:rsid w:val="00F807EA"/>
    <w:rsid w:val="00F8117C"/>
    <w:rsid w:val="00F818CC"/>
    <w:rsid w:val="00F8209C"/>
    <w:rsid w:val="00F82A87"/>
    <w:rsid w:val="00F82D31"/>
    <w:rsid w:val="00F82E10"/>
    <w:rsid w:val="00F848FB"/>
    <w:rsid w:val="00F86165"/>
    <w:rsid w:val="00F86945"/>
    <w:rsid w:val="00F86E56"/>
    <w:rsid w:val="00F875D6"/>
    <w:rsid w:val="00F87D4C"/>
    <w:rsid w:val="00F90C46"/>
    <w:rsid w:val="00F91CCB"/>
    <w:rsid w:val="00F92753"/>
    <w:rsid w:val="00F93195"/>
    <w:rsid w:val="00F9383B"/>
    <w:rsid w:val="00F93D0F"/>
    <w:rsid w:val="00F95F14"/>
    <w:rsid w:val="00F96688"/>
    <w:rsid w:val="00F96868"/>
    <w:rsid w:val="00F96BE0"/>
    <w:rsid w:val="00F9748B"/>
    <w:rsid w:val="00F97550"/>
    <w:rsid w:val="00F9779D"/>
    <w:rsid w:val="00FA158A"/>
    <w:rsid w:val="00FA1FB3"/>
    <w:rsid w:val="00FA43C1"/>
    <w:rsid w:val="00FA47BA"/>
    <w:rsid w:val="00FA4FA2"/>
    <w:rsid w:val="00FA51C2"/>
    <w:rsid w:val="00FA55CA"/>
    <w:rsid w:val="00FA5E27"/>
    <w:rsid w:val="00FA60BA"/>
    <w:rsid w:val="00FA6B9A"/>
    <w:rsid w:val="00FA7154"/>
    <w:rsid w:val="00FB05C6"/>
    <w:rsid w:val="00FB08DC"/>
    <w:rsid w:val="00FB0A8F"/>
    <w:rsid w:val="00FB10BE"/>
    <w:rsid w:val="00FB1763"/>
    <w:rsid w:val="00FB2223"/>
    <w:rsid w:val="00FB330A"/>
    <w:rsid w:val="00FB4A66"/>
    <w:rsid w:val="00FB5442"/>
    <w:rsid w:val="00FB5586"/>
    <w:rsid w:val="00FB5BF9"/>
    <w:rsid w:val="00FB5D6A"/>
    <w:rsid w:val="00FB6046"/>
    <w:rsid w:val="00FB61E5"/>
    <w:rsid w:val="00FB63E5"/>
    <w:rsid w:val="00FB7B15"/>
    <w:rsid w:val="00FC08C1"/>
    <w:rsid w:val="00FC1876"/>
    <w:rsid w:val="00FC2B44"/>
    <w:rsid w:val="00FC4C70"/>
    <w:rsid w:val="00FC4C91"/>
    <w:rsid w:val="00FC5421"/>
    <w:rsid w:val="00FC561E"/>
    <w:rsid w:val="00FC68FD"/>
    <w:rsid w:val="00FC79EB"/>
    <w:rsid w:val="00FC7D36"/>
    <w:rsid w:val="00FD03DD"/>
    <w:rsid w:val="00FD056D"/>
    <w:rsid w:val="00FD07D9"/>
    <w:rsid w:val="00FD0C4E"/>
    <w:rsid w:val="00FD1371"/>
    <w:rsid w:val="00FD139D"/>
    <w:rsid w:val="00FD14B4"/>
    <w:rsid w:val="00FD198F"/>
    <w:rsid w:val="00FD210B"/>
    <w:rsid w:val="00FD215A"/>
    <w:rsid w:val="00FD27F2"/>
    <w:rsid w:val="00FD2AC4"/>
    <w:rsid w:val="00FD33F0"/>
    <w:rsid w:val="00FD35DF"/>
    <w:rsid w:val="00FD47C4"/>
    <w:rsid w:val="00FD4889"/>
    <w:rsid w:val="00FD5690"/>
    <w:rsid w:val="00FD58E4"/>
    <w:rsid w:val="00FD5EE7"/>
    <w:rsid w:val="00FD664E"/>
    <w:rsid w:val="00FD7856"/>
    <w:rsid w:val="00FE1232"/>
    <w:rsid w:val="00FE157D"/>
    <w:rsid w:val="00FE205D"/>
    <w:rsid w:val="00FE2711"/>
    <w:rsid w:val="00FE304A"/>
    <w:rsid w:val="00FE3BB9"/>
    <w:rsid w:val="00FE451F"/>
    <w:rsid w:val="00FE5816"/>
    <w:rsid w:val="00FE5C9E"/>
    <w:rsid w:val="00FE5E6E"/>
    <w:rsid w:val="00FE7305"/>
    <w:rsid w:val="00FE7F5F"/>
    <w:rsid w:val="00FF013D"/>
    <w:rsid w:val="00FF17FD"/>
    <w:rsid w:val="00FF1CE5"/>
    <w:rsid w:val="00FF21B4"/>
    <w:rsid w:val="00FF3457"/>
    <w:rsid w:val="00FF4121"/>
    <w:rsid w:val="00FF55AE"/>
    <w:rsid w:val="00FF5816"/>
    <w:rsid w:val="00FF5C40"/>
    <w:rsid w:val="00FF5E99"/>
    <w:rsid w:val="00FF5FFD"/>
    <w:rsid w:val="00FF611E"/>
    <w:rsid w:val="00FF6F7F"/>
    <w:rsid w:val="00FF7A2E"/>
    <w:rsid w:val="00FF7F9D"/>
    <w:rsid w:val="5DF5F0D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D9EBAE"/>
  <w15:docId w15:val="{E3ED0034-1699-4CFE-9405-11AAACF89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146B2"/>
    <w:pPr>
      <w:spacing w:after="100" w:afterAutospacing="1"/>
      <w:jc w:val="both"/>
    </w:pPr>
    <w:rPr>
      <w:rFonts w:ascii="Segoe UI" w:hAnsi="Segoe UI" w:cs="Segoe UI"/>
      <w:sz w:val="18"/>
      <w:szCs w:val="18"/>
      <w:lang w:eastAsia="en-US"/>
    </w:rPr>
  </w:style>
  <w:style w:type="paragraph" w:styleId="Heading1">
    <w:name w:val="heading 1"/>
    <w:basedOn w:val="Normal"/>
    <w:next w:val="Normal"/>
    <w:link w:val="Heading1Char"/>
    <w:autoRedefine/>
    <w:uiPriority w:val="9"/>
    <w:qFormat/>
    <w:rsid w:val="00101052"/>
    <w:pPr>
      <w:keepNext/>
      <w:numPr>
        <w:numId w:val="3"/>
      </w:numPr>
      <w:tabs>
        <w:tab w:val="left" w:pos="2127"/>
      </w:tabs>
      <w:snapToGrid w:val="0"/>
      <w:spacing w:before="120"/>
      <w:outlineLvl w:val="0"/>
    </w:pPr>
    <w:rPr>
      <w:rFonts w:cs="Arial"/>
      <w:b/>
      <w:bCs/>
      <w:caps/>
      <w:kern w:val="32"/>
      <w:sz w:val="28"/>
      <w:szCs w:val="28"/>
      <w:lang w:val="en-US"/>
    </w:rPr>
  </w:style>
  <w:style w:type="paragraph" w:styleId="Heading2">
    <w:name w:val="heading 2"/>
    <w:basedOn w:val="Normal"/>
    <w:next w:val="Normal"/>
    <w:link w:val="Heading2Char"/>
    <w:autoRedefine/>
    <w:uiPriority w:val="9"/>
    <w:qFormat/>
    <w:rsid w:val="00D74FD6"/>
    <w:pPr>
      <w:keepNext/>
      <w:snapToGrid w:val="0"/>
      <w:spacing w:before="120"/>
      <w:outlineLvl w:val="1"/>
    </w:pPr>
    <w:rPr>
      <w:rFonts w:ascii="Segoe UI Semibold" w:hAnsi="Segoe UI Semibold" w:cs="Segoe UI Semibold"/>
      <w:bCs/>
      <w:i/>
      <w:color w:val="DC2A1B" w:themeColor="accent2"/>
      <w:sz w:val="28"/>
      <w:szCs w:val="32"/>
      <w:lang w:val="en-US"/>
    </w:rPr>
  </w:style>
  <w:style w:type="paragraph" w:styleId="Heading3">
    <w:name w:val="heading 3"/>
    <w:basedOn w:val="Normal"/>
    <w:next w:val="Normal"/>
    <w:link w:val="Heading3Char"/>
    <w:uiPriority w:val="9"/>
    <w:qFormat/>
    <w:rsid w:val="006215E4"/>
    <w:pPr>
      <w:keepNext/>
      <w:numPr>
        <w:ilvl w:val="2"/>
        <w:numId w:val="3"/>
      </w:numPr>
      <w:spacing w:before="120"/>
      <w:outlineLvl w:val="2"/>
    </w:pPr>
    <w:rPr>
      <w:rFonts w:cs="Arial"/>
      <w:b/>
      <w:bCs/>
      <w:sz w:val="24"/>
      <w:szCs w:val="26"/>
    </w:rPr>
  </w:style>
  <w:style w:type="paragraph" w:styleId="Heading4">
    <w:name w:val="heading 4"/>
    <w:basedOn w:val="Normal"/>
    <w:next w:val="Normal"/>
    <w:link w:val="Heading4Char"/>
    <w:uiPriority w:val="9"/>
    <w:qFormat/>
    <w:rsid w:val="001A63E0"/>
    <w:pPr>
      <w:keepNext/>
      <w:numPr>
        <w:ilvl w:val="3"/>
        <w:numId w:val="3"/>
      </w:numPr>
      <w:spacing w:before="60" w:after="60"/>
      <w:outlineLvl w:val="3"/>
    </w:pPr>
    <w:rPr>
      <w:bCs/>
      <w:szCs w:val="28"/>
    </w:rPr>
  </w:style>
  <w:style w:type="paragraph" w:styleId="Heading5">
    <w:name w:val="heading 5"/>
    <w:aliases w:val="Bullets 2nd Level"/>
    <w:basedOn w:val="Normal"/>
    <w:next w:val="Normal"/>
    <w:link w:val="Heading5Char"/>
    <w:uiPriority w:val="9"/>
    <w:qFormat/>
    <w:rsid w:val="001A63E0"/>
    <w:pPr>
      <w:numPr>
        <w:ilvl w:val="4"/>
        <w:numId w:val="3"/>
      </w:numPr>
      <w:spacing w:before="240" w:after="60"/>
      <w:outlineLvl w:val="4"/>
    </w:pPr>
    <w:rPr>
      <w:b/>
      <w:bCs/>
      <w:i/>
      <w:iCs/>
      <w:sz w:val="26"/>
      <w:szCs w:val="26"/>
    </w:rPr>
  </w:style>
  <w:style w:type="paragraph" w:styleId="Heading6">
    <w:name w:val="heading 6"/>
    <w:basedOn w:val="Normal"/>
    <w:next w:val="Normal"/>
    <w:link w:val="Heading6Char"/>
    <w:uiPriority w:val="9"/>
    <w:rsid w:val="00604A8A"/>
    <w:pPr>
      <w:numPr>
        <w:ilvl w:val="5"/>
        <w:numId w:val="3"/>
      </w:numPr>
      <w:spacing w:before="240" w:after="60"/>
      <w:outlineLvl w:val="5"/>
    </w:pPr>
    <w:rPr>
      <w:rFonts w:ascii="Times New Roman" w:hAnsi="Times New Roman"/>
      <w:b/>
      <w:bCs/>
    </w:rPr>
  </w:style>
  <w:style w:type="paragraph" w:styleId="Heading7">
    <w:name w:val="heading 7"/>
    <w:basedOn w:val="Normal"/>
    <w:next w:val="Normal"/>
    <w:link w:val="Heading7Char"/>
    <w:uiPriority w:val="9"/>
    <w:rsid w:val="00604A8A"/>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
    <w:rsid w:val="00604A8A"/>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
    <w:rsid w:val="00604A8A"/>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604A8A"/>
    <w:rPr>
      <w:sz w:val="22"/>
      <w:szCs w:val="22"/>
      <w:lang w:val="en-US" w:eastAsia="en-US"/>
    </w:rPr>
  </w:style>
  <w:style w:type="character" w:customStyle="1" w:styleId="NoSpacingChar">
    <w:name w:val="No Spacing Char"/>
    <w:link w:val="NoSpacing"/>
    <w:uiPriority w:val="1"/>
    <w:rsid w:val="00604A8A"/>
    <w:rPr>
      <w:lang w:val="en-US"/>
    </w:rPr>
  </w:style>
  <w:style w:type="paragraph" w:styleId="BalloonText">
    <w:name w:val="Balloon Text"/>
    <w:basedOn w:val="Normal"/>
    <w:link w:val="BalloonTextChar"/>
    <w:uiPriority w:val="99"/>
    <w:semiHidden/>
    <w:unhideWhenUsed/>
    <w:rsid w:val="00282B1E"/>
    <w:pPr>
      <w:spacing w:after="0"/>
    </w:pPr>
    <w:rPr>
      <w:rFonts w:ascii="Tahoma" w:hAnsi="Tahoma" w:cs="Tahoma"/>
      <w:sz w:val="16"/>
      <w:szCs w:val="16"/>
    </w:rPr>
  </w:style>
  <w:style w:type="character" w:customStyle="1" w:styleId="BalloonTextChar">
    <w:name w:val="Balloon Text Char"/>
    <w:link w:val="BalloonText"/>
    <w:uiPriority w:val="99"/>
    <w:semiHidden/>
    <w:rsid w:val="00282B1E"/>
    <w:rPr>
      <w:rFonts w:ascii="Tahoma" w:hAnsi="Tahoma" w:cs="Tahoma"/>
      <w:sz w:val="16"/>
      <w:szCs w:val="16"/>
    </w:rPr>
  </w:style>
  <w:style w:type="character" w:customStyle="1" w:styleId="Heading1Char">
    <w:name w:val="Heading 1 Char"/>
    <w:link w:val="Heading1"/>
    <w:uiPriority w:val="9"/>
    <w:rsid w:val="00101052"/>
    <w:rPr>
      <w:rFonts w:ascii="Segoe UI" w:hAnsi="Segoe UI" w:cs="Arial"/>
      <w:b/>
      <w:bCs/>
      <w:caps/>
      <w:kern w:val="32"/>
      <w:sz w:val="28"/>
      <w:szCs w:val="28"/>
      <w:lang w:val="en-US" w:eastAsia="en-US"/>
    </w:rPr>
  </w:style>
  <w:style w:type="character" w:customStyle="1" w:styleId="Heading2Char">
    <w:name w:val="Heading 2 Char"/>
    <w:link w:val="Heading2"/>
    <w:uiPriority w:val="9"/>
    <w:rsid w:val="00D74FD6"/>
    <w:rPr>
      <w:rFonts w:ascii="Segoe UI Semibold" w:hAnsi="Segoe UI Semibold" w:cs="Segoe UI Semibold"/>
      <w:bCs/>
      <w:i/>
      <w:color w:val="DC2A1B" w:themeColor="accent2"/>
      <w:sz w:val="28"/>
      <w:szCs w:val="32"/>
      <w:lang w:val="en-US" w:eastAsia="en-US"/>
    </w:rPr>
  </w:style>
  <w:style w:type="character" w:customStyle="1" w:styleId="Heading3Char">
    <w:name w:val="Heading 3 Char"/>
    <w:link w:val="Heading3"/>
    <w:uiPriority w:val="9"/>
    <w:rsid w:val="006215E4"/>
    <w:rPr>
      <w:rFonts w:ascii="Segoe UI" w:hAnsi="Segoe UI" w:cs="Arial"/>
      <w:b/>
      <w:bCs/>
      <w:sz w:val="24"/>
      <w:szCs w:val="26"/>
      <w:lang w:eastAsia="en-US"/>
    </w:rPr>
  </w:style>
  <w:style w:type="character" w:customStyle="1" w:styleId="Heading4Char">
    <w:name w:val="Heading 4 Char"/>
    <w:link w:val="Heading4"/>
    <w:uiPriority w:val="9"/>
    <w:rsid w:val="001A63E0"/>
    <w:rPr>
      <w:rFonts w:ascii="Segoe UI" w:hAnsi="Segoe UI" w:cs="Segoe UI"/>
      <w:bCs/>
      <w:sz w:val="18"/>
      <w:szCs w:val="28"/>
      <w:lang w:eastAsia="en-US"/>
    </w:rPr>
  </w:style>
  <w:style w:type="character" w:customStyle="1" w:styleId="Heading5Char">
    <w:name w:val="Heading 5 Char"/>
    <w:aliases w:val="Bullets 2nd Level Char"/>
    <w:link w:val="Heading5"/>
    <w:uiPriority w:val="9"/>
    <w:rsid w:val="001A63E0"/>
    <w:rPr>
      <w:rFonts w:ascii="Segoe UI" w:hAnsi="Segoe UI" w:cs="Segoe UI"/>
      <w:b/>
      <w:bCs/>
      <w:i/>
      <w:iCs/>
      <w:sz w:val="26"/>
      <w:szCs w:val="26"/>
      <w:lang w:eastAsia="en-US"/>
    </w:rPr>
  </w:style>
  <w:style w:type="character" w:customStyle="1" w:styleId="Heading6Char">
    <w:name w:val="Heading 6 Char"/>
    <w:link w:val="Heading6"/>
    <w:uiPriority w:val="9"/>
    <w:rsid w:val="00604A8A"/>
    <w:rPr>
      <w:rFonts w:ascii="Times New Roman" w:hAnsi="Times New Roman" w:cs="Segoe UI"/>
      <w:b/>
      <w:bCs/>
      <w:sz w:val="18"/>
      <w:szCs w:val="18"/>
      <w:lang w:eastAsia="en-US"/>
    </w:rPr>
  </w:style>
  <w:style w:type="character" w:customStyle="1" w:styleId="Heading7Char">
    <w:name w:val="Heading 7 Char"/>
    <w:link w:val="Heading7"/>
    <w:uiPriority w:val="9"/>
    <w:rsid w:val="00604A8A"/>
    <w:rPr>
      <w:rFonts w:ascii="Times New Roman" w:hAnsi="Times New Roman" w:cs="Segoe UI"/>
      <w:sz w:val="24"/>
      <w:szCs w:val="24"/>
      <w:lang w:eastAsia="en-US"/>
    </w:rPr>
  </w:style>
  <w:style w:type="character" w:customStyle="1" w:styleId="Heading8Char">
    <w:name w:val="Heading 8 Char"/>
    <w:link w:val="Heading8"/>
    <w:uiPriority w:val="9"/>
    <w:rsid w:val="00604A8A"/>
    <w:rPr>
      <w:rFonts w:ascii="Times New Roman" w:hAnsi="Times New Roman" w:cs="Segoe UI"/>
      <w:i/>
      <w:iCs/>
      <w:sz w:val="24"/>
      <w:szCs w:val="24"/>
      <w:lang w:eastAsia="en-US"/>
    </w:rPr>
  </w:style>
  <w:style w:type="character" w:customStyle="1" w:styleId="Heading9Char">
    <w:name w:val="Heading 9 Char"/>
    <w:link w:val="Heading9"/>
    <w:uiPriority w:val="9"/>
    <w:rsid w:val="00604A8A"/>
    <w:rPr>
      <w:rFonts w:ascii="Arial" w:hAnsi="Arial" w:cs="Arial"/>
      <w:sz w:val="18"/>
      <w:szCs w:val="18"/>
      <w:lang w:eastAsia="en-US"/>
    </w:rPr>
  </w:style>
  <w:style w:type="paragraph" w:styleId="TOC1">
    <w:name w:val="toc 1"/>
    <w:basedOn w:val="Normal"/>
    <w:next w:val="Normal"/>
    <w:autoRedefine/>
    <w:uiPriority w:val="39"/>
    <w:qFormat/>
    <w:rsid w:val="00782074"/>
    <w:pPr>
      <w:tabs>
        <w:tab w:val="left" w:pos="442"/>
        <w:tab w:val="right" w:leader="dot" w:pos="9016"/>
      </w:tabs>
      <w:spacing w:after="0" w:afterAutospacing="0"/>
    </w:pPr>
    <w:rPr>
      <w:rFonts w:cs="Calibri"/>
      <w:b/>
      <w:bCs/>
      <w:caps/>
      <w:sz w:val="20"/>
      <w:szCs w:val="20"/>
    </w:rPr>
  </w:style>
  <w:style w:type="paragraph" w:styleId="TOC2">
    <w:name w:val="toc 2"/>
    <w:basedOn w:val="Normal"/>
    <w:next w:val="Normal"/>
    <w:autoRedefine/>
    <w:uiPriority w:val="39"/>
    <w:qFormat/>
    <w:rsid w:val="000001E0"/>
    <w:pPr>
      <w:tabs>
        <w:tab w:val="right" w:leader="dot" w:pos="9628"/>
      </w:tabs>
      <w:spacing w:after="0" w:afterAutospacing="0"/>
    </w:pPr>
    <w:rPr>
      <w:rFonts w:cs="Calibri"/>
      <w:iCs/>
      <w:szCs w:val="20"/>
    </w:rPr>
  </w:style>
  <w:style w:type="character" w:styleId="Hyperlink">
    <w:name w:val="Hyperlink"/>
    <w:uiPriority w:val="99"/>
    <w:rsid w:val="00282B1E"/>
    <w:rPr>
      <w:color w:val="0000FF"/>
      <w:u w:val="single"/>
    </w:rPr>
  </w:style>
  <w:style w:type="paragraph" w:styleId="PlainText">
    <w:name w:val="Plain Text"/>
    <w:basedOn w:val="Normal"/>
    <w:link w:val="PlainTextChar"/>
    <w:uiPriority w:val="99"/>
    <w:semiHidden/>
    <w:unhideWhenUsed/>
    <w:rsid w:val="001F2F40"/>
    <w:pPr>
      <w:spacing w:after="0"/>
    </w:pPr>
    <w:rPr>
      <w:rFonts w:ascii="Consolas" w:hAnsi="Consolas"/>
      <w:sz w:val="21"/>
      <w:szCs w:val="21"/>
    </w:rPr>
  </w:style>
  <w:style w:type="character" w:customStyle="1" w:styleId="PlainTextChar">
    <w:name w:val="Plain Text Char"/>
    <w:link w:val="PlainText"/>
    <w:uiPriority w:val="99"/>
    <w:semiHidden/>
    <w:rsid w:val="001F2F40"/>
    <w:rPr>
      <w:rFonts w:ascii="Consolas" w:hAnsi="Consolas"/>
      <w:sz w:val="21"/>
      <w:szCs w:val="21"/>
    </w:rPr>
  </w:style>
  <w:style w:type="character" w:styleId="IntenseEmphasis">
    <w:name w:val="Intense Emphasis"/>
    <w:uiPriority w:val="21"/>
    <w:rsid w:val="00C525F2"/>
  </w:style>
  <w:style w:type="character" w:styleId="Emphasis">
    <w:name w:val="Emphasis"/>
    <w:basedOn w:val="IntenseEmphasis"/>
    <w:uiPriority w:val="20"/>
    <w:qFormat/>
    <w:rsid w:val="003C273A"/>
    <w:rPr>
      <w:i/>
      <w:iCs/>
      <w:color w:val="808080" w:themeColor="background1" w:themeShade="80"/>
      <w:sz w:val="16"/>
      <w:szCs w:val="16"/>
    </w:rPr>
  </w:style>
  <w:style w:type="paragraph" w:customStyle="1" w:styleId="TableParagraph">
    <w:name w:val="Table Paragraph"/>
    <w:basedOn w:val="Normal"/>
    <w:rsid w:val="001F2F40"/>
    <w:pPr>
      <w:spacing w:before="40" w:after="40"/>
    </w:pPr>
    <w:rPr>
      <w:rFonts w:ascii="Arial" w:eastAsia="Times New Roman" w:hAnsi="Arial"/>
    </w:rPr>
  </w:style>
  <w:style w:type="paragraph" w:styleId="ListBullet2">
    <w:name w:val="List Bullet 2"/>
    <w:basedOn w:val="Normal"/>
    <w:rsid w:val="006A05DD"/>
    <w:pPr>
      <w:numPr>
        <w:numId w:val="1"/>
      </w:numPr>
      <w:spacing w:after="0"/>
    </w:pPr>
  </w:style>
  <w:style w:type="table" w:styleId="TableGrid">
    <w:name w:val="Table Grid"/>
    <w:basedOn w:val="TableNormal"/>
    <w:uiPriority w:val="59"/>
    <w:rsid w:val="001F2F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3">
    <w:name w:val="Body Text 3"/>
    <w:basedOn w:val="Normal"/>
    <w:link w:val="BodyText3Char"/>
    <w:uiPriority w:val="99"/>
    <w:semiHidden/>
    <w:unhideWhenUsed/>
    <w:rsid w:val="001F2F40"/>
    <w:rPr>
      <w:sz w:val="16"/>
      <w:szCs w:val="16"/>
    </w:rPr>
  </w:style>
  <w:style w:type="character" w:customStyle="1" w:styleId="BodyText3Char">
    <w:name w:val="Body Text 3 Char"/>
    <w:link w:val="BodyText3"/>
    <w:uiPriority w:val="99"/>
    <w:semiHidden/>
    <w:rsid w:val="001F2F40"/>
    <w:rPr>
      <w:rFonts w:ascii="Calibri" w:eastAsia="Calibri" w:hAnsi="Calibri" w:cs="Times New Roman"/>
      <w:sz w:val="16"/>
      <w:szCs w:val="16"/>
    </w:rPr>
  </w:style>
  <w:style w:type="paragraph" w:styleId="Caption">
    <w:name w:val="caption"/>
    <w:basedOn w:val="Normal"/>
    <w:next w:val="Normal"/>
    <w:autoRedefine/>
    <w:uiPriority w:val="35"/>
    <w:unhideWhenUsed/>
    <w:qFormat/>
    <w:rsid w:val="001A63E0"/>
    <w:pPr>
      <w:spacing w:before="60"/>
    </w:pPr>
    <w:rPr>
      <w:b/>
      <w:bCs/>
    </w:rPr>
  </w:style>
  <w:style w:type="paragraph" w:styleId="TOCHeading">
    <w:name w:val="TOC Heading"/>
    <w:basedOn w:val="Heading1"/>
    <w:next w:val="Normal"/>
    <w:autoRedefine/>
    <w:uiPriority w:val="39"/>
    <w:unhideWhenUsed/>
    <w:qFormat/>
    <w:rsid w:val="00604A8A"/>
    <w:pPr>
      <w:keepLines/>
      <w:numPr>
        <w:numId w:val="0"/>
      </w:numPr>
      <w:spacing w:before="240" w:after="240"/>
      <w:jc w:val="left"/>
      <w:outlineLvl w:val="9"/>
    </w:pPr>
    <w:rPr>
      <w:rFonts w:eastAsia="Times New Roman" w:cs="Times New Roman"/>
      <w:kern w:val="0"/>
    </w:rPr>
  </w:style>
  <w:style w:type="paragraph" w:styleId="TOC3">
    <w:name w:val="toc 3"/>
    <w:basedOn w:val="Normal"/>
    <w:next w:val="Normal"/>
    <w:autoRedefine/>
    <w:uiPriority w:val="39"/>
    <w:unhideWhenUsed/>
    <w:qFormat/>
    <w:rsid w:val="001A63E0"/>
    <w:pPr>
      <w:tabs>
        <w:tab w:val="left" w:pos="1320"/>
        <w:tab w:val="right" w:leader="dot" w:pos="9016"/>
      </w:tabs>
      <w:ind w:left="1162" w:hanging="720"/>
    </w:pPr>
    <w:rPr>
      <w:rFonts w:cs="Calibri"/>
      <w:i/>
      <w:sz w:val="20"/>
      <w:szCs w:val="20"/>
    </w:rPr>
  </w:style>
  <w:style w:type="paragraph" w:styleId="Title">
    <w:name w:val="Title"/>
    <w:aliases w:val="Table Contents LS,LS Table Contents"/>
    <w:basedOn w:val="Normal"/>
    <w:next w:val="Normal"/>
    <w:link w:val="TitleChar"/>
    <w:autoRedefine/>
    <w:uiPriority w:val="10"/>
    <w:qFormat/>
    <w:rsid w:val="00B95886"/>
    <w:pPr>
      <w:keepLines/>
      <w:autoSpaceDE w:val="0"/>
      <w:autoSpaceDN w:val="0"/>
      <w:adjustRightInd w:val="0"/>
      <w:spacing w:before="60" w:after="60"/>
      <w:jc w:val="left"/>
    </w:pPr>
    <w:rPr>
      <w:rFonts w:cs="Tahoma"/>
      <w:kern w:val="28"/>
      <w:sz w:val="20"/>
      <w:szCs w:val="20"/>
    </w:rPr>
  </w:style>
  <w:style w:type="character" w:customStyle="1" w:styleId="TitleChar">
    <w:name w:val="Title Char"/>
    <w:aliases w:val="Table Contents LS Char,LS Table Contents Char"/>
    <w:link w:val="Title"/>
    <w:uiPriority w:val="10"/>
    <w:rsid w:val="00B95886"/>
    <w:rPr>
      <w:rFonts w:ascii="Calibri" w:eastAsia="Calibri" w:hAnsi="Calibri" w:cs="Tahoma"/>
      <w:kern w:val="28"/>
      <w:sz w:val="20"/>
      <w:szCs w:val="20"/>
    </w:rPr>
  </w:style>
  <w:style w:type="paragraph" w:styleId="Subtitle">
    <w:name w:val="Subtitle"/>
    <w:aliases w:val="Table Headings LS,LS Table Headings"/>
    <w:basedOn w:val="Normal"/>
    <w:next w:val="Normal"/>
    <w:link w:val="SubtitleChar"/>
    <w:autoRedefine/>
    <w:uiPriority w:val="11"/>
    <w:qFormat/>
    <w:rsid w:val="001A63E0"/>
    <w:pPr>
      <w:keepLines/>
      <w:autoSpaceDE w:val="0"/>
      <w:autoSpaceDN w:val="0"/>
      <w:adjustRightInd w:val="0"/>
      <w:spacing w:before="60" w:after="60"/>
    </w:pPr>
    <w:rPr>
      <w:rFonts w:cs="Tahoma"/>
      <w:b/>
      <w:color w:val="FFFFFF"/>
      <w:spacing w:val="10"/>
      <w:szCs w:val="20"/>
    </w:rPr>
  </w:style>
  <w:style w:type="character" w:customStyle="1" w:styleId="SubtitleChar">
    <w:name w:val="Subtitle Char"/>
    <w:aliases w:val="Table Headings LS Char,LS Table Headings Char"/>
    <w:link w:val="Subtitle"/>
    <w:uiPriority w:val="11"/>
    <w:rsid w:val="001A63E0"/>
    <w:rPr>
      <w:rFonts w:ascii="Calibri" w:eastAsia="Calibri" w:hAnsi="Calibri" w:cs="Tahoma"/>
      <w:b/>
      <w:color w:val="FFFFFF"/>
      <w:spacing w:val="10"/>
      <w:sz w:val="18"/>
      <w:szCs w:val="20"/>
    </w:rPr>
  </w:style>
  <w:style w:type="paragraph" w:styleId="Quote">
    <w:name w:val="Quote"/>
    <w:basedOn w:val="Normal"/>
    <w:next w:val="Normal"/>
    <w:link w:val="QuoteChar"/>
    <w:uiPriority w:val="29"/>
    <w:qFormat/>
    <w:rsid w:val="00FD664E"/>
    <w:pPr>
      <w:keepLines/>
      <w:autoSpaceDE w:val="0"/>
      <w:autoSpaceDN w:val="0"/>
      <w:adjustRightInd w:val="0"/>
      <w:jc w:val="center"/>
    </w:pPr>
    <w:rPr>
      <w:i/>
      <w:iCs/>
      <w:color w:val="808080" w:themeColor="background1" w:themeShade="80"/>
    </w:rPr>
  </w:style>
  <w:style w:type="character" w:customStyle="1" w:styleId="QuoteChar">
    <w:name w:val="Quote Char"/>
    <w:link w:val="Quote"/>
    <w:uiPriority w:val="29"/>
    <w:rsid w:val="00FD664E"/>
    <w:rPr>
      <w:rFonts w:ascii="Segoe UI" w:hAnsi="Segoe UI" w:cs="Segoe UI"/>
      <w:i/>
      <w:iCs/>
      <w:color w:val="808080" w:themeColor="background1" w:themeShade="80"/>
      <w:sz w:val="18"/>
      <w:szCs w:val="18"/>
      <w:lang w:eastAsia="en-US"/>
    </w:rPr>
  </w:style>
  <w:style w:type="character" w:styleId="FollowedHyperlink">
    <w:name w:val="FollowedHyperlink"/>
    <w:uiPriority w:val="99"/>
    <w:semiHidden/>
    <w:unhideWhenUsed/>
    <w:rsid w:val="003C331F"/>
    <w:rPr>
      <w:color w:val="800080"/>
      <w:u w:val="single"/>
    </w:rPr>
  </w:style>
  <w:style w:type="paragraph" w:styleId="ListBullet">
    <w:name w:val="List Bullet"/>
    <w:basedOn w:val="Normal"/>
    <w:rsid w:val="00B06576"/>
    <w:pPr>
      <w:numPr>
        <w:numId w:val="2"/>
      </w:numPr>
      <w:spacing w:before="60" w:after="60" w:line="260" w:lineRule="exact"/>
    </w:pPr>
    <w:rPr>
      <w:rFonts w:ascii="Arial" w:eastAsia="Times New Roman" w:hAnsi="Arial"/>
      <w:color w:val="000000"/>
      <w:sz w:val="20"/>
      <w:szCs w:val="20"/>
    </w:rPr>
  </w:style>
  <w:style w:type="paragraph" w:styleId="TOC4">
    <w:name w:val="toc 4"/>
    <w:basedOn w:val="Normal"/>
    <w:next w:val="Normal"/>
    <w:autoRedefine/>
    <w:uiPriority w:val="39"/>
    <w:unhideWhenUsed/>
    <w:qFormat/>
    <w:rsid w:val="001A63E0"/>
    <w:pPr>
      <w:ind w:left="660"/>
    </w:pPr>
    <w:rPr>
      <w:rFonts w:cs="Calibri"/>
      <w:i/>
      <w:sz w:val="20"/>
      <w:szCs w:val="20"/>
    </w:rPr>
  </w:style>
  <w:style w:type="paragraph" w:styleId="TOC5">
    <w:name w:val="toc 5"/>
    <w:basedOn w:val="Normal"/>
    <w:next w:val="Normal"/>
    <w:autoRedefine/>
    <w:uiPriority w:val="39"/>
    <w:unhideWhenUsed/>
    <w:rsid w:val="008F2FEF"/>
    <w:pPr>
      <w:spacing w:after="0"/>
      <w:ind w:left="880"/>
    </w:pPr>
    <w:rPr>
      <w:rFonts w:cs="Calibri"/>
      <w:sz w:val="20"/>
      <w:szCs w:val="20"/>
    </w:rPr>
  </w:style>
  <w:style w:type="paragraph" w:styleId="TOC6">
    <w:name w:val="toc 6"/>
    <w:basedOn w:val="Normal"/>
    <w:next w:val="Normal"/>
    <w:autoRedefine/>
    <w:uiPriority w:val="39"/>
    <w:unhideWhenUsed/>
    <w:rsid w:val="008F2FEF"/>
    <w:pPr>
      <w:spacing w:after="0"/>
      <w:ind w:left="1100"/>
    </w:pPr>
    <w:rPr>
      <w:rFonts w:cs="Calibri"/>
      <w:sz w:val="20"/>
      <w:szCs w:val="20"/>
    </w:rPr>
  </w:style>
  <w:style w:type="paragraph" w:styleId="TOC7">
    <w:name w:val="toc 7"/>
    <w:basedOn w:val="Normal"/>
    <w:next w:val="Normal"/>
    <w:autoRedefine/>
    <w:uiPriority w:val="39"/>
    <w:unhideWhenUsed/>
    <w:rsid w:val="008F2FEF"/>
    <w:pPr>
      <w:spacing w:after="0"/>
      <w:ind w:left="1320"/>
    </w:pPr>
    <w:rPr>
      <w:rFonts w:cs="Calibri"/>
      <w:sz w:val="20"/>
      <w:szCs w:val="20"/>
    </w:rPr>
  </w:style>
  <w:style w:type="paragraph" w:styleId="TOC8">
    <w:name w:val="toc 8"/>
    <w:basedOn w:val="Normal"/>
    <w:next w:val="Normal"/>
    <w:autoRedefine/>
    <w:uiPriority w:val="39"/>
    <w:unhideWhenUsed/>
    <w:rsid w:val="008F2FEF"/>
    <w:pPr>
      <w:spacing w:after="0"/>
      <w:ind w:left="1540"/>
    </w:pPr>
    <w:rPr>
      <w:rFonts w:cs="Calibri"/>
      <w:sz w:val="20"/>
      <w:szCs w:val="20"/>
    </w:rPr>
  </w:style>
  <w:style w:type="paragraph" w:styleId="TOC9">
    <w:name w:val="toc 9"/>
    <w:basedOn w:val="Normal"/>
    <w:next w:val="Normal"/>
    <w:autoRedefine/>
    <w:uiPriority w:val="39"/>
    <w:unhideWhenUsed/>
    <w:rsid w:val="008F2FEF"/>
    <w:pPr>
      <w:spacing w:after="0"/>
      <w:ind w:left="1760"/>
    </w:pPr>
    <w:rPr>
      <w:rFonts w:cs="Calibri"/>
      <w:sz w:val="20"/>
      <w:szCs w:val="20"/>
    </w:rPr>
  </w:style>
  <w:style w:type="table" w:customStyle="1" w:styleId="TableGrid1">
    <w:name w:val="Table Grid1"/>
    <w:basedOn w:val="TableNormal"/>
    <w:next w:val="TableGrid"/>
    <w:uiPriority w:val="59"/>
    <w:rsid w:val="00915CA5"/>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s">
    <w:name w:val="Bullets"/>
    <w:basedOn w:val="Normal"/>
    <w:link w:val="BulletsChar"/>
    <w:qFormat/>
    <w:rsid w:val="00787188"/>
    <w:pPr>
      <w:spacing w:after="40" w:line="264" w:lineRule="auto"/>
      <w:contextualSpacing/>
    </w:pPr>
    <w:rPr>
      <w:lang w:val="en-US"/>
    </w:rPr>
  </w:style>
  <w:style w:type="character" w:customStyle="1" w:styleId="BulletsChar">
    <w:name w:val="Bullets Char"/>
    <w:link w:val="Bullets"/>
    <w:rsid w:val="00787188"/>
    <w:rPr>
      <w:rFonts w:ascii="Calibri" w:hAnsi="Calibri"/>
      <w:lang w:val="en-US"/>
    </w:rPr>
  </w:style>
  <w:style w:type="paragraph" w:customStyle="1" w:styleId="DocFooter">
    <w:name w:val="Doc Footer"/>
    <w:basedOn w:val="Normal"/>
    <w:link w:val="DocFooterChar"/>
    <w:autoRedefine/>
    <w:qFormat/>
    <w:rsid w:val="004B7CF5"/>
    <w:pPr>
      <w:spacing w:after="0"/>
    </w:pPr>
    <w:rPr>
      <w:color w:val="808080" w:themeColor="background1" w:themeShade="80"/>
      <w:sz w:val="16"/>
      <w:szCs w:val="20"/>
    </w:rPr>
  </w:style>
  <w:style w:type="character" w:customStyle="1" w:styleId="DocFooterChar">
    <w:name w:val="Doc Footer Char"/>
    <w:link w:val="DocFooter"/>
    <w:rsid w:val="004B7CF5"/>
    <w:rPr>
      <w:rFonts w:ascii="Segoe UI" w:hAnsi="Segoe UI" w:cs="Segoe UI"/>
      <w:color w:val="808080" w:themeColor="background1" w:themeShade="80"/>
      <w:sz w:val="16"/>
      <w:lang w:eastAsia="en-US"/>
    </w:rPr>
  </w:style>
  <w:style w:type="paragraph" w:customStyle="1" w:styleId="DocHeader">
    <w:name w:val="Doc Header"/>
    <w:basedOn w:val="DocFooter"/>
    <w:link w:val="DocHeaderChar"/>
    <w:autoRedefine/>
    <w:qFormat/>
    <w:rsid w:val="00C74D83"/>
    <w:pPr>
      <w:jc w:val="left"/>
    </w:pPr>
    <w:rPr>
      <w:sz w:val="22"/>
    </w:rPr>
  </w:style>
  <w:style w:type="character" w:customStyle="1" w:styleId="DocHeaderChar">
    <w:name w:val="Doc Header Char"/>
    <w:link w:val="DocHeader"/>
    <w:rsid w:val="00C74D83"/>
    <w:rPr>
      <w:rFonts w:ascii="Segoe UI" w:hAnsi="Segoe UI" w:cs="Segoe UI"/>
      <w:color w:val="808080" w:themeColor="background1" w:themeShade="80"/>
      <w:sz w:val="22"/>
      <w:lang w:eastAsia="en-US"/>
    </w:rPr>
  </w:style>
  <w:style w:type="character" w:styleId="PlaceholderText">
    <w:name w:val="Placeholder Text"/>
    <w:uiPriority w:val="99"/>
    <w:semiHidden/>
    <w:rsid w:val="00604A8A"/>
    <w:rPr>
      <w:color w:val="808080"/>
    </w:rPr>
  </w:style>
  <w:style w:type="paragraph" w:customStyle="1" w:styleId="TOCHeading1">
    <w:name w:val="TOC Heading1"/>
    <w:basedOn w:val="Heading1"/>
    <w:next w:val="Normal"/>
    <w:autoRedefine/>
    <w:uiPriority w:val="39"/>
    <w:semiHidden/>
    <w:unhideWhenUsed/>
    <w:qFormat/>
    <w:rsid w:val="001A63E0"/>
    <w:pPr>
      <w:keepLines/>
      <w:numPr>
        <w:numId w:val="0"/>
      </w:numPr>
      <w:spacing w:before="240" w:after="240"/>
      <w:jc w:val="left"/>
      <w:outlineLvl w:val="9"/>
    </w:pPr>
    <w:rPr>
      <w:kern w:val="0"/>
    </w:rPr>
  </w:style>
  <w:style w:type="paragraph" w:customStyle="1" w:styleId="BulletTable">
    <w:name w:val="Bullet Table"/>
    <w:basedOn w:val="Normal"/>
    <w:autoRedefine/>
    <w:qFormat/>
    <w:rsid w:val="001A63E0"/>
    <w:pPr>
      <w:numPr>
        <w:numId w:val="5"/>
      </w:numPr>
      <w:spacing w:before="60" w:after="60"/>
      <w:jc w:val="left"/>
    </w:pPr>
    <w:rPr>
      <w:rFonts w:eastAsia="Times New Roman"/>
      <w:iCs/>
      <w:szCs w:val="20"/>
    </w:rPr>
  </w:style>
  <w:style w:type="paragraph" w:customStyle="1" w:styleId="TitleofDocument">
    <w:name w:val="Title of Document"/>
    <w:basedOn w:val="Normal"/>
    <w:link w:val="TitleofDocumentChar"/>
    <w:qFormat/>
    <w:rsid w:val="001A63E0"/>
    <w:rPr>
      <w:sz w:val="48"/>
      <w:szCs w:val="48"/>
    </w:rPr>
  </w:style>
  <w:style w:type="character" w:customStyle="1" w:styleId="TitleofDocumentChar">
    <w:name w:val="Title of Document Char"/>
    <w:link w:val="TitleofDocument"/>
    <w:rsid w:val="001A63E0"/>
    <w:rPr>
      <w:rFonts w:ascii="Calibri" w:hAnsi="Calibri"/>
      <w:sz w:val="48"/>
      <w:szCs w:val="48"/>
    </w:rPr>
  </w:style>
  <w:style w:type="paragraph" w:customStyle="1" w:styleId="SubjectofDocument">
    <w:name w:val="Subject of Document"/>
    <w:basedOn w:val="Normal"/>
    <w:link w:val="SubjectofDocumentChar"/>
    <w:qFormat/>
    <w:rsid w:val="001A63E0"/>
    <w:pPr>
      <w:spacing w:after="200"/>
      <w:jc w:val="left"/>
    </w:pPr>
    <w:rPr>
      <w:rFonts w:cs="Arial"/>
      <w:bCs/>
      <w:caps/>
      <w:kern w:val="32"/>
      <w:sz w:val="48"/>
      <w:szCs w:val="28"/>
      <w:lang w:val="en-US"/>
    </w:rPr>
  </w:style>
  <w:style w:type="character" w:customStyle="1" w:styleId="SubjectofDocumentChar">
    <w:name w:val="Subject of Document Char"/>
    <w:link w:val="SubjectofDocument"/>
    <w:rsid w:val="001A63E0"/>
    <w:rPr>
      <w:rFonts w:ascii="Calibri" w:eastAsia="Calibri" w:hAnsi="Calibri" w:cs="Arial"/>
      <w:bCs/>
      <w:caps/>
      <w:kern w:val="32"/>
      <w:sz w:val="48"/>
      <w:szCs w:val="28"/>
      <w:lang w:val="en-US"/>
    </w:rPr>
  </w:style>
  <w:style w:type="character" w:customStyle="1" w:styleId="LandSurveysNormalChar">
    <w:name w:val="Land Surveys Normal Char"/>
    <w:link w:val="LandSurveysNormal"/>
    <w:locked/>
    <w:rsid w:val="000928CA"/>
    <w:rPr>
      <w:rFonts w:ascii="Calibri" w:eastAsia="Times New Roman" w:hAnsi="Calibri" w:cs="Times New Roman"/>
      <w:szCs w:val="24"/>
      <w:lang w:val="en-US"/>
    </w:rPr>
  </w:style>
  <w:style w:type="paragraph" w:customStyle="1" w:styleId="LandSurveysNormal">
    <w:name w:val="Land Surveys Normal"/>
    <w:basedOn w:val="Normal"/>
    <w:link w:val="LandSurveysNormalChar"/>
    <w:rsid w:val="000928CA"/>
    <w:pPr>
      <w:spacing w:after="0"/>
    </w:pPr>
    <w:rPr>
      <w:rFonts w:eastAsia="Times New Roman"/>
      <w:szCs w:val="24"/>
      <w:lang w:val="en-US"/>
    </w:rPr>
  </w:style>
  <w:style w:type="character" w:customStyle="1" w:styleId="LandSurveysBulletsChar">
    <w:name w:val="Land Surveys Bullets Char"/>
    <w:link w:val="LandSurveysBullets"/>
    <w:locked/>
    <w:rsid w:val="000928CA"/>
    <w:rPr>
      <w:rFonts w:ascii="Segoe UI" w:eastAsia="Times New Roman" w:hAnsi="Segoe UI" w:cs="Segoe UI"/>
      <w:sz w:val="18"/>
      <w:szCs w:val="24"/>
      <w:lang w:val="en-US"/>
    </w:rPr>
  </w:style>
  <w:style w:type="paragraph" w:customStyle="1" w:styleId="LandSurveysBullets">
    <w:name w:val="Land Surveys Bullets"/>
    <w:basedOn w:val="LandSurveysNormal"/>
    <w:link w:val="LandSurveysBulletsChar"/>
    <w:rsid w:val="000928CA"/>
    <w:pPr>
      <w:numPr>
        <w:numId w:val="4"/>
      </w:numPr>
    </w:pPr>
    <w:rPr>
      <w:lang w:eastAsia="en-AU"/>
    </w:rPr>
  </w:style>
  <w:style w:type="paragraph" w:customStyle="1" w:styleId="Tableheading">
    <w:name w:val="Table heading"/>
    <w:basedOn w:val="Normal"/>
    <w:autoRedefine/>
    <w:qFormat/>
    <w:rsid w:val="001A63E0"/>
    <w:pPr>
      <w:tabs>
        <w:tab w:val="num" w:pos="1211"/>
      </w:tabs>
      <w:spacing w:before="40" w:after="40"/>
      <w:ind w:left="357" w:hanging="357"/>
      <w:jc w:val="left"/>
    </w:pPr>
    <w:rPr>
      <w:rFonts w:eastAsia="Times New Roman"/>
      <w:b/>
      <w:iCs/>
      <w:szCs w:val="20"/>
    </w:rPr>
  </w:style>
  <w:style w:type="paragraph" w:styleId="Header">
    <w:name w:val="header"/>
    <w:basedOn w:val="Normal"/>
    <w:link w:val="HeaderChar"/>
    <w:uiPriority w:val="99"/>
    <w:unhideWhenUsed/>
    <w:rsid w:val="00835DA8"/>
    <w:pPr>
      <w:tabs>
        <w:tab w:val="center" w:pos="4513"/>
        <w:tab w:val="right" w:pos="9026"/>
      </w:tabs>
      <w:spacing w:after="0"/>
    </w:pPr>
  </w:style>
  <w:style w:type="character" w:customStyle="1" w:styleId="HeaderChar">
    <w:name w:val="Header Char"/>
    <w:link w:val="Header"/>
    <w:uiPriority w:val="99"/>
    <w:rsid w:val="00835DA8"/>
    <w:rPr>
      <w:rFonts w:ascii="Calibri" w:hAnsi="Calibri"/>
    </w:rPr>
  </w:style>
  <w:style w:type="paragraph" w:styleId="Footer">
    <w:name w:val="footer"/>
    <w:basedOn w:val="Normal"/>
    <w:link w:val="FooterChar"/>
    <w:uiPriority w:val="99"/>
    <w:unhideWhenUsed/>
    <w:rsid w:val="00835DA8"/>
    <w:pPr>
      <w:tabs>
        <w:tab w:val="center" w:pos="4513"/>
        <w:tab w:val="right" w:pos="9026"/>
      </w:tabs>
      <w:spacing w:after="0"/>
    </w:pPr>
  </w:style>
  <w:style w:type="character" w:customStyle="1" w:styleId="FooterChar">
    <w:name w:val="Footer Char"/>
    <w:link w:val="Footer"/>
    <w:uiPriority w:val="99"/>
    <w:rsid w:val="00835DA8"/>
    <w:rPr>
      <w:rFonts w:ascii="Calibri" w:hAnsi="Calibri"/>
    </w:rPr>
  </w:style>
  <w:style w:type="paragraph" w:customStyle="1" w:styleId="Heading3nonumbers">
    <w:name w:val="Heading 3 no numbers"/>
    <w:basedOn w:val="Heading3"/>
    <w:qFormat/>
    <w:rsid w:val="00914676"/>
    <w:pPr>
      <w:numPr>
        <w:ilvl w:val="0"/>
        <w:numId w:val="0"/>
      </w:numPr>
      <w:spacing w:before="60" w:after="60"/>
    </w:pPr>
  </w:style>
  <w:style w:type="paragraph" w:customStyle="1" w:styleId="Style1">
    <w:name w:val="Style1"/>
    <w:basedOn w:val="Heading2"/>
    <w:qFormat/>
    <w:rsid w:val="00491E1E"/>
    <w:rPr>
      <w:color w:val="2F5496" w:themeColor="accent6" w:themeShade="BF"/>
    </w:rPr>
  </w:style>
  <w:style w:type="paragraph" w:styleId="CommentText">
    <w:name w:val="annotation text"/>
    <w:basedOn w:val="Normal"/>
    <w:link w:val="CommentTextChar"/>
    <w:uiPriority w:val="99"/>
    <w:unhideWhenUsed/>
    <w:rsid w:val="002146B2"/>
    <w:pPr>
      <w:widowControl w:val="0"/>
      <w:pBdr>
        <w:top w:val="nil"/>
        <w:left w:val="nil"/>
        <w:bottom w:val="nil"/>
        <w:right w:val="nil"/>
        <w:between w:val="nil"/>
      </w:pBdr>
      <w:spacing w:after="200"/>
      <w:jc w:val="left"/>
    </w:pPr>
    <w:rPr>
      <w:rFonts w:cs="Calibri"/>
      <w:color w:val="000000"/>
      <w:sz w:val="20"/>
      <w:szCs w:val="20"/>
      <w:lang w:eastAsia="en-AU"/>
    </w:rPr>
  </w:style>
  <w:style w:type="character" w:customStyle="1" w:styleId="CommentTextChar">
    <w:name w:val="Comment Text Char"/>
    <w:basedOn w:val="DefaultParagraphFont"/>
    <w:link w:val="CommentText"/>
    <w:uiPriority w:val="99"/>
    <w:rsid w:val="002146B2"/>
    <w:rPr>
      <w:rFonts w:cs="Calibri"/>
      <w:color w:val="000000"/>
    </w:rPr>
  </w:style>
  <w:style w:type="character" w:styleId="CommentReference">
    <w:name w:val="annotation reference"/>
    <w:basedOn w:val="DefaultParagraphFont"/>
    <w:uiPriority w:val="99"/>
    <w:semiHidden/>
    <w:unhideWhenUsed/>
    <w:rsid w:val="002146B2"/>
    <w:rPr>
      <w:sz w:val="16"/>
      <w:szCs w:val="16"/>
    </w:rPr>
  </w:style>
  <w:style w:type="paragraph" w:styleId="ListParagraph">
    <w:name w:val="List Paragraph"/>
    <w:basedOn w:val="Normal"/>
    <w:uiPriority w:val="34"/>
    <w:qFormat/>
    <w:rsid w:val="00D37411"/>
    <w:pPr>
      <w:numPr>
        <w:numId w:val="29"/>
      </w:numPr>
      <w:spacing w:after="0" w:afterAutospacing="0"/>
      <w:ind w:right="-22"/>
      <w:contextualSpacing/>
      <w:textAlignment w:val="center"/>
    </w:pPr>
    <w:rPr>
      <w:rFonts w:eastAsia="Times New Roman"/>
      <w:lang w:val="en-US" w:eastAsia="en-AU"/>
    </w:rPr>
  </w:style>
  <w:style w:type="character" w:styleId="UnresolvedMention">
    <w:name w:val="Unresolved Mention"/>
    <w:basedOn w:val="DefaultParagraphFont"/>
    <w:uiPriority w:val="99"/>
    <w:rsid w:val="003E2EF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B463E"/>
    <w:pPr>
      <w:widowControl/>
      <w:pBdr>
        <w:top w:val="none" w:sz="0" w:space="0" w:color="auto"/>
        <w:left w:val="none" w:sz="0" w:space="0" w:color="auto"/>
        <w:bottom w:val="none" w:sz="0" w:space="0" w:color="auto"/>
        <w:right w:val="none" w:sz="0" w:space="0" w:color="auto"/>
        <w:between w:val="none" w:sz="0" w:space="0" w:color="auto"/>
      </w:pBdr>
      <w:spacing w:after="100"/>
      <w:jc w:val="both"/>
    </w:pPr>
    <w:rPr>
      <w:rFonts w:cs="Segoe UI"/>
      <w:b/>
      <w:bCs/>
      <w:color w:val="auto"/>
      <w:lang w:eastAsia="en-US"/>
    </w:rPr>
  </w:style>
  <w:style w:type="character" w:customStyle="1" w:styleId="CommentSubjectChar">
    <w:name w:val="Comment Subject Char"/>
    <w:basedOn w:val="CommentTextChar"/>
    <w:link w:val="CommentSubject"/>
    <w:uiPriority w:val="99"/>
    <w:semiHidden/>
    <w:rsid w:val="005B463E"/>
    <w:rPr>
      <w:rFonts w:ascii="Segoe UI" w:hAnsi="Segoe UI" w:cs="Segoe UI"/>
      <w:b/>
      <w:bCs/>
      <w:color w:val="000000"/>
      <w:lang w:eastAsia="en-US"/>
    </w:rPr>
  </w:style>
  <w:style w:type="character" w:styleId="Mention">
    <w:name w:val="Mention"/>
    <w:basedOn w:val="DefaultParagraphFont"/>
    <w:uiPriority w:val="99"/>
    <w:unhideWhenUsed/>
    <w:rsid w:val="002157DB"/>
    <w:rPr>
      <w:color w:val="2B579A"/>
      <w:shd w:val="clear" w:color="auto" w:fill="E1DFDD"/>
    </w:rPr>
  </w:style>
  <w:style w:type="paragraph" w:styleId="Revision">
    <w:name w:val="Revision"/>
    <w:hidden/>
    <w:uiPriority w:val="99"/>
    <w:semiHidden/>
    <w:rsid w:val="00692EFC"/>
    <w:rPr>
      <w:rFonts w:ascii="Segoe UI" w:hAnsi="Segoe UI" w:cs="Segoe UI"/>
      <w:sz w:val="18"/>
      <w:szCs w:val="18"/>
      <w:lang w:eastAsia="en-US"/>
    </w:rPr>
  </w:style>
  <w:style w:type="paragraph" w:customStyle="1" w:styleId="InLineEmphasis">
    <w:name w:val="In Line Emphasis"/>
    <w:basedOn w:val="Normal"/>
    <w:link w:val="InLineEmphasisChar"/>
    <w:qFormat/>
    <w:rsid w:val="002C1606"/>
    <w:rPr>
      <w:rFonts w:ascii="Segoe UI Semibold" w:hAnsi="Segoe UI Semibold" w:cs="Segoe UI Semibold"/>
      <w:i/>
      <w:iCs/>
      <w:color w:val="243C74" w:themeColor="accent1"/>
      <w:lang w:val="en-US"/>
    </w:rPr>
  </w:style>
  <w:style w:type="character" w:customStyle="1" w:styleId="InLineEmphasisChar">
    <w:name w:val="In Line Emphasis Char"/>
    <w:basedOn w:val="DefaultParagraphFont"/>
    <w:link w:val="InLineEmphasis"/>
    <w:rsid w:val="002C1606"/>
    <w:rPr>
      <w:rFonts w:ascii="Segoe UI Semibold" w:hAnsi="Segoe UI Semibold" w:cs="Segoe UI Semibold"/>
      <w:i/>
      <w:iCs/>
      <w:color w:val="243C74" w:themeColor="accent1"/>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6241">
      <w:bodyDiv w:val="1"/>
      <w:marLeft w:val="0"/>
      <w:marRight w:val="0"/>
      <w:marTop w:val="0"/>
      <w:marBottom w:val="0"/>
      <w:divBdr>
        <w:top w:val="none" w:sz="0" w:space="0" w:color="auto"/>
        <w:left w:val="none" w:sz="0" w:space="0" w:color="auto"/>
        <w:bottom w:val="none" w:sz="0" w:space="0" w:color="auto"/>
        <w:right w:val="none" w:sz="0" w:space="0" w:color="auto"/>
      </w:divBdr>
    </w:div>
    <w:div w:id="125241941">
      <w:bodyDiv w:val="1"/>
      <w:marLeft w:val="0"/>
      <w:marRight w:val="0"/>
      <w:marTop w:val="0"/>
      <w:marBottom w:val="0"/>
      <w:divBdr>
        <w:top w:val="none" w:sz="0" w:space="0" w:color="auto"/>
        <w:left w:val="none" w:sz="0" w:space="0" w:color="auto"/>
        <w:bottom w:val="none" w:sz="0" w:space="0" w:color="auto"/>
        <w:right w:val="none" w:sz="0" w:space="0" w:color="auto"/>
      </w:divBdr>
    </w:div>
    <w:div w:id="150946485">
      <w:bodyDiv w:val="1"/>
      <w:marLeft w:val="0"/>
      <w:marRight w:val="0"/>
      <w:marTop w:val="0"/>
      <w:marBottom w:val="0"/>
      <w:divBdr>
        <w:top w:val="none" w:sz="0" w:space="0" w:color="auto"/>
        <w:left w:val="none" w:sz="0" w:space="0" w:color="auto"/>
        <w:bottom w:val="none" w:sz="0" w:space="0" w:color="auto"/>
        <w:right w:val="none" w:sz="0" w:space="0" w:color="auto"/>
      </w:divBdr>
      <w:divsChild>
        <w:div w:id="32075960">
          <w:marLeft w:val="547"/>
          <w:marRight w:val="0"/>
          <w:marTop w:val="0"/>
          <w:marBottom w:val="0"/>
          <w:divBdr>
            <w:top w:val="none" w:sz="0" w:space="0" w:color="auto"/>
            <w:left w:val="none" w:sz="0" w:space="0" w:color="auto"/>
            <w:bottom w:val="none" w:sz="0" w:space="0" w:color="auto"/>
            <w:right w:val="none" w:sz="0" w:space="0" w:color="auto"/>
          </w:divBdr>
        </w:div>
        <w:div w:id="351614690">
          <w:marLeft w:val="1166"/>
          <w:marRight w:val="0"/>
          <w:marTop w:val="0"/>
          <w:marBottom w:val="0"/>
          <w:divBdr>
            <w:top w:val="none" w:sz="0" w:space="0" w:color="auto"/>
            <w:left w:val="none" w:sz="0" w:space="0" w:color="auto"/>
            <w:bottom w:val="none" w:sz="0" w:space="0" w:color="auto"/>
            <w:right w:val="none" w:sz="0" w:space="0" w:color="auto"/>
          </w:divBdr>
        </w:div>
        <w:div w:id="370351286">
          <w:marLeft w:val="547"/>
          <w:marRight w:val="0"/>
          <w:marTop w:val="0"/>
          <w:marBottom w:val="0"/>
          <w:divBdr>
            <w:top w:val="none" w:sz="0" w:space="0" w:color="auto"/>
            <w:left w:val="none" w:sz="0" w:space="0" w:color="auto"/>
            <w:bottom w:val="none" w:sz="0" w:space="0" w:color="auto"/>
            <w:right w:val="none" w:sz="0" w:space="0" w:color="auto"/>
          </w:divBdr>
        </w:div>
        <w:div w:id="1744835458">
          <w:marLeft w:val="1166"/>
          <w:marRight w:val="0"/>
          <w:marTop w:val="0"/>
          <w:marBottom w:val="0"/>
          <w:divBdr>
            <w:top w:val="none" w:sz="0" w:space="0" w:color="auto"/>
            <w:left w:val="none" w:sz="0" w:space="0" w:color="auto"/>
            <w:bottom w:val="none" w:sz="0" w:space="0" w:color="auto"/>
            <w:right w:val="none" w:sz="0" w:space="0" w:color="auto"/>
          </w:divBdr>
        </w:div>
      </w:divsChild>
    </w:div>
    <w:div w:id="188295648">
      <w:bodyDiv w:val="1"/>
      <w:marLeft w:val="0"/>
      <w:marRight w:val="0"/>
      <w:marTop w:val="0"/>
      <w:marBottom w:val="0"/>
      <w:divBdr>
        <w:top w:val="none" w:sz="0" w:space="0" w:color="auto"/>
        <w:left w:val="none" w:sz="0" w:space="0" w:color="auto"/>
        <w:bottom w:val="none" w:sz="0" w:space="0" w:color="auto"/>
        <w:right w:val="none" w:sz="0" w:space="0" w:color="auto"/>
      </w:divBdr>
    </w:div>
    <w:div w:id="203443221">
      <w:bodyDiv w:val="1"/>
      <w:marLeft w:val="0"/>
      <w:marRight w:val="0"/>
      <w:marTop w:val="0"/>
      <w:marBottom w:val="0"/>
      <w:divBdr>
        <w:top w:val="none" w:sz="0" w:space="0" w:color="auto"/>
        <w:left w:val="none" w:sz="0" w:space="0" w:color="auto"/>
        <w:bottom w:val="none" w:sz="0" w:space="0" w:color="auto"/>
        <w:right w:val="none" w:sz="0" w:space="0" w:color="auto"/>
      </w:divBdr>
    </w:div>
    <w:div w:id="226114897">
      <w:bodyDiv w:val="1"/>
      <w:marLeft w:val="0"/>
      <w:marRight w:val="0"/>
      <w:marTop w:val="0"/>
      <w:marBottom w:val="0"/>
      <w:divBdr>
        <w:top w:val="none" w:sz="0" w:space="0" w:color="auto"/>
        <w:left w:val="none" w:sz="0" w:space="0" w:color="auto"/>
        <w:bottom w:val="none" w:sz="0" w:space="0" w:color="auto"/>
        <w:right w:val="none" w:sz="0" w:space="0" w:color="auto"/>
      </w:divBdr>
    </w:div>
    <w:div w:id="253975885">
      <w:bodyDiv w:val="1"/>
      <w:marLeft w:val="0"/>
      <w:marRight w:val="0"/>
      <w:marTop w:val="0"/>
      <w:marBottom w:val="0"/>
      <w:divBdr>
        <w:top w:val="none" w:sz="0" w:space="0" w:color="auto"/>
        <w:left w:val="none" w:sz="0" w:space="0" w:color="auto"/>
        <w:bottom w:val="none" w:sz="0" w:space="0" w:color="auto"/>
        <w:right w:val="none" w:sz="0" w:space="0" w:color="auto"/>
      </w:divBdr>
    </w:div>
    <w:div w:id="398944428">
      <w:bodyDiv w:val="1"/>
      <w:marLeft w:val="0"/>
      <w:marRight w:val="0"/>
      <w:marTop w:val="0"/>
      <w:marBottom w:val="0"/>
      <w:divBdr>
        <w:top w:val="none" w:sz="0" w:space="0" w:color="auto"/>
        <w:left w:val="none" w:sz="0" w:space="0" w:color="auto"/>
        <w:bottom w:val="none" w:sz="0" w:space="0" w:color="auto"/>
        <w:right w:val="none" w:sz="0" w:space="0" w:color="auto"/>
      </w:divBdr>
      <w:divsChild>
        <w:div w:id="124199412">
          <w:marLeft w:val="547"/>
          <w:marRight w:val="0"/>
          <w:marTop w:val="0"/>
          <w:marBottom w:val="0"/>
          <w:divBdr>
            <w:top w:val="none" w:sz="0" w:space="0" w:color="auto"/>
            <w:left w:val="none" w:sz="0" w:space="0" w:color="auto"/>
            <w:bottom w:val="none" w:sz="0" w:space="0" w:color="auto"/>
            <w:right w:val="none" w:sz="0" w:space="0" w:color="auto"/>
          </w:divBdr>
        </w:div>
      </w:divsChild>
    </w:div>
    <w:div w:id="437262265">
      <w:bodyDiv w:val="1"/>
      <w:marLeft w:val="0"/>
      <w:marRight w:val="0"/>
      <w:marTop w:val="0"/>
      <w:marBottom w:val="0"/>
      <w:divBdr>
        <w:top w:val="none" w:sz="0" w:space="0" w:color="auto"/>
        <w:left w:val="none" w:sz="0" w:space="0" w:color="auto"/>
        <w:bottom w:val="none" w:sz="0" w:space="0" w:color="auto"/>
        <w:right w:val="none" w:sz="0" w:space="0" w:color="auto"/>
      </w:divBdr>
    </w:div>
    <w:div w:id="540288682">
      <w:bodyDiv w:val="1"/>
      <w:marLeft w:val="0"/>
      <w:marRight w:val="0"/>
      <w:marTop w:val="0"/>
      <w:marBottom w:val="0"/>
      <w:divBdr>
        <w:top w:val="none" w:sz="0" w:space="0" w:color="auto"/>
        <w:left w:val="none" w:sz="0" w:space="0" w:color="auto"/>
        <w:bottom w:val="none" w:sz="0" w:space="0" w:color="auto"/>
        <w:right w:val="none" w:sz="0" w:space="0" w:color="auto"/>
      </w:divBdr>
    </w:div>
    <w:div w:id="695733179">
      <w:bodyDiv w:val="1"/>
      <w:marLeft w:val="0"/>
      <w:marRight w:val="0"/>
      <w:marTop w:val="0"/>
      <w:marBottom w:val="0"/>
      <w:divBdr>
        <w:top w:val="none" w:sz="0" w:space="0" w:color="auto"/>
        <w:left w:val="none" w:sz="0" w:space="0" w:color="auto"/>
        <w:bottom w:val="none" w:sz="0" w:space="0" w:color="auto"/>
        <w:right w:val="none" w:sz="0" w:space="0" w:color="auto"/>
      </w:divBdr>
    </w:div>
    <w:div w:id="784035574">
      <w:bodyDiv w:val="1"/>
      <w:marLeft w:val="0"/>
      <w:marRight w:val="0"/>
      <w:marTop w:val="0"/>
      <w:marBottom w:val="0"/>
      <w:divBdr>
        <w:top w:val="none" w:sz="0" w:space="0" w:color="auto"/>
        <w:left w:val="none" w:sz="0" w:space="0" w:color="auto"/>
        <w:bottom w:val="none" w:sz="0" w:space="0" w:color="auto"/>
        <w:right w:val="none" w:sz="0" w:space="0" w:color="auto"/>
      </w:divBdr>
    </w:div>
    <w:div w:id="869145439">
      <w:bodyDiv w:val="1"/>
      <w:marLeft w:val="0"/>
      <w:marRight w:val="0"/>
      <w:marTop w:val="0"/>
      <w:marBottom w:val="0"/>
      <w:divBdr>
        <w:top w:val="none" w:sz="0" w:space="0" w:color="auto"/>
        <w:left w:val="none" w:sz="0" w:space="0" w:color="auto"/>
        <w:bottom w:val="none" w:sz="0" w:space="0" w:color="auto"/>
        <w:right w:val="none" w:sz="0" w:space="0" w:color="auto"/>
      </w:divBdr>
      <w:divsChild>
        <w:div w:id="1945723752">
          <w:marLeft w:val="547"/>
          <w:marRight w:val="0"/>
          <w:marTop w:val="0"/>
          <w:marBottom w:val="0"/>
          <w:divBdr>
            <w:top w:val="none" w:sz="0" w:space="0" w:color="auto"/>
            <w:left w:val="none" w:sz="0" w:space="0" w:color="auto"/>
            <w:bottom w:val="none" w:sz="0" w:space="0" w:color="auto"/>
            <w:right w:val="none" w:sz="0" w:space="0" w:color="auto"/>
          </w:divBdr>
        </w:div>
      </w:divsChild>
    </w:div>
    <w:div w:id="905991436">
      <w:bodyDiv w:val="1"/>
      <w:marLeft w:val="0"/>
      <w:marRight w:val="0"/>
      <w:marTop w:val="0"/>
      <w:marBottom w:val="0"/>
      <w:divBdr>
        <w:top w:val="none" w:sz="0" w:space="0" w:color="auto"/>
        <w:left w:val="none" w:sz="0" w:space="0" w:color="auto"/>
        <w:bottom w:val="none" w:sz="0" w:space="0" w:color="auto"/>
        <w:right w:val="none" w:sz="0" w:space="0" w:color="auto"/>
      </w:divBdr>
      <w:divsChild>
        <w:div w:id="71777414">
          <w:marLeft w:val="547"/>
          <w:marRight w:val="0"/>
          <w:marTop w:val="0"/>
          <w:marBottom w:val="0"/>
          <w:divBdr>
            <w:top w:val="none" w:sz="0" w:space="0" w:color="auto"/>
            <w:left w:val="none" w:sz="0" w:space="0" w:color="auto"/>
            <w:bottom w:val="none" w:sz="0" w:space="0" w:color="auto"/>
            <w:right w:val="none" w:sz="0" w:space="0" w:color="auto"/>
          </w:divBdr>
        </w:div>
        <w:div w:id="158665848">
          <w:marLeft w:val="547"/>
          <w:marRight w:val="0"/>
          <w:marTop w:val="0"/>
          <w:marBottom w:val="0"/>
          <w:divBdr>
            <w:top w:val="none" w:sz="0" w:space="0" w:color="auto"/>
            <w:left w:val="none" w:sz="0" w:space="0" w:color="auto"/>
            <w:bottom w:val="none" w:sz="0" w:space="0" w:color="auto"/>
            <w:right w:val="none" w:sz="0" w:space="0" w:color="auto"/>
          </w:divBdr>
        </w:div>
        <w:div w:id="793328238">
          <w:marLeft w:val="1166"/>
          <w:marRight w:val="0"/>
          <w:marTop w:val="0"/>
          <w:marBottom w:val="0"/>
          <w:divBdr>
            <w:top w:val="none" w:sz="0" w:space="0" w:color="auto"/>
            <w:left w:val="none" w:sz="0" w:space="0" w:color="auto"/>
            <w:bottom w:val="none" w:sz="0" w:space="0" w:color="auto"/>
            <w:right w:val="none" w:sz="0" w:space="0" w:color="auto"/>
          </w:divBdr>
        </w:div>
        <w:div w:id="1070036989">
          <w:marLeft w:val="547"/>
          <w:marRight w:val="0"/>
          <w:marTop w:val="0"/>
          <w:marBottom w:val="0"/>
          <w:divBdr>
            <w:top w:val="none" w:sz="0" w:space="0" w:color="auto"/>
            <w:left w:val="none" w:sz="0" w:space="0" w:color="auto"/>
            <w:bottom w:val="none" w:sz="0" w:space="0" w:color="auto"/>
            <w:right w:val="none" w:sz="0" w:space="0" w:color="auto"/>
          </w:divBdr>
        </w:div>
        <w:div w:id="1804276184">
          <w:marLeft w:val="1166"/>
          <w:marRight w:val="0"/>
          <w:marTop w:val="0"/>
          <w:marBottom w:val="0"/>
          <w:divBdr>
            <w:top w:val="none" w:sz="0" w:space="0" w:color="auto"/>
            <w:left w:val="none" w:sz="0" w:space="0" w:color="auto"/>
            <w:bottom w:val="none" w:sz="0" w:space="0" w:color="auto"/>
            <w:right w:val="none" w:sz="0" w:space="0" w:color="auto"/>
          </w:divBdr>
        </w:div>
        <w:div w:id="2047676533">
          <w:marLeft w:val="1166"/>
          <w:marRight w:val="0"/>
          <w:marTop w:val="0"/>
          <w:marBottom w:val="0"/>
          <w:divBdr>
            <w:top w:val="none" w:sz="0" w:space="0" w:color="auto"/>
            <w:left w:val="none" w:sz="0" w:space="0" w:color="auto"/>
            <w:bottom w:val="none" w:sz="0" w:space="0" w:color="auto"/>
            <w:right w:val="none" w:sz="0" w:space="0" w:color="auto"/>
          </w:divBdr>
        </w:div>
      </w:divsChild>
    </w:div>
    <w:div w:id="924533633">
      <w:bodyDiv w:val="1"/>
      <w:marLeft w:val="0"/>
      <w:marRight w:val="0"/>
      <w:marTop w:val="0"/>
      <w:marBottom w:val="0"/>
      <w:divBdr>
        <w:top w:val="none" w:sz="0" w:space="0" w:color="auto"/>
        <w:left w:val="none" w:sz="0" w:space="0" w:color="auto"/>
        <w:bottom w:val="none" w:sz="0" w:space="0" w:color="auto"/>
        <w:right w:val="none" w:sz="0" w:space="0" w:color="auto"/>
      </w:divBdr>
    </w:div>
    <w:div w:id="1002245686">
      <w:bodyDiv w:val="1"/>
      <w:marLeft w:val="0"/>
      <w:marRight w:val="0"/>
      <w:marTop w:val="0"/>
      <w:marBottom w:val="0"/>
      <w:divBdr>
        <w:top w:val="none" w:sz="0" w:space="0" w:color="auto"/>
        <w:left w:val="none" w:sz="0" w:space="0" w:color="auto"/>
        <w:bottom w:val="none" w:sz="0" w:space="0" w:color="auto"/>
        <w:right w:val="none" w:sz="0" w:space="0" w:color="auto"/>
      </w:divBdr>
    </w:div>
    <w:div w:id="1004895007">
      <w:bodyDiv w:val="1"/>
      <w:marLeft w:val="0"/>
      <w:marRight w:val="0"/>
      <w:marTop w:val="0"/>
      <w:marBottom w:val="0"/>
      <w:divBdr>
        <w:top w:val="none" w:sz="0" w:space="0" w:color="auto"/>
        <w:left w:val="none" w:sz="0" w:space="0" w:color="auto"/>
        <w:bottom w:val="none" w:sz="0" w:space="0" w:color="auto"/>
        <w:right w:val="none" w:sz="0" w:space="0" w:color="auto"/>
      </w:divBdr>
    </w:div>
    <w:div w:id="1053195443">
      <w:bodyDiv w:val="1"/>
      <w:marLeft w:val="0"/>
      <w:marRight w:val="0"/>
      <w:marTop w:val="0"/>
      <w:marBottom w:val="0"/>
      <w:divBdr>
        <w:top w:val="none" w:sz="0" w:space="0" w:color="auto"/>
        <w:left w:val="none" w:sz="0" w:space="0" w:color="auto"/>
        <w:bottom w:val="none" w:sz="0" w:space="0" w:color="auto"/>
        <w:right w:val="none" w:sz="0" w:space="0" w:color="auto"/>
      </w:divBdr>
    </w:div>
    <w:div w:id="1059286825">
      <w:bodyDiv w:val="1"/>
      <w:marLeft w:val="0"/>
      <w:marRight w:val="0"/>
      <w:marTop w:val="0"/>
      <w:marBottom w:val="0"/>
      <w:divBdr>
        <w:top w:val="none" w:sz="0" w:space="0" w:color="auto"/>
        <w:left w:val="none" w:sz="0" w:space="0" w:color="auto"/>
        <w:bottom w:val="none" w:sz="0" w:space="0" w:color="auto"/>
        <w:right w:val="none" w:sz="0" w:space="0" w:color="auto"/>
      </w:divBdr>
    </w:div>
    <w:div w:id="1063530523">
      <w:bodyDiv w:val="1"/>
      <w:marLeft w:val="0"/>
      <w:marRight w:val="0"/>
      <w:marTop w:val="0"/>
      <w:marBottom w:val="0"/>
      <w:divBdr>
        <w:top w:val="none" w:sz="0" w:space="0" w:color="auto"/>
        <w:left w:val="none" w:sz="0" w:space="0" w:color="auto"/>
        <w:bottom w:val="none" w:sz="0" w:space="0" w:color="auto"/>
        <w:right w:val="none" w:sz="0" w:space="0" w:color="auto"/>
      </w:divBdr>
    </w:div>
    <w:div w:id="1090929369">
      <w:bodyDiv w:val="1"/>
      <w:marLeft w:val="0"/>
      <w:marRight w:val="0"/>
      <w:marTop w:val="0"/>
      <w:marBottom w:val="0"/>
      <w:divBdr>
        <w:top w:val="none" w:sz="0" w:space="0" w:color="auto"/>
        <w:left w:val="none" w:sz="0" w:space="0" w:color="auto"/>
        <w:bottom w:val="none" w:sz="0" w:space="0" w:color="auto"/>
        <w:right w:val="none" w:sz="0" w:space="0" w:color="auto"/>
      </w:divBdr>
    </w:div>
    <w:div w:id="1117799107">
      <w:bodyDiv w:val="1"/>
      <w:marLeft w:val="0"/>
      <w:marRight w:val="0"/>
      <w:marTop w:val="0"/>
      <w:marBottom w:val="0"/>
      <w:divBdr>
        <w:top w:val="none" w:sz="0" w:space="0" w:color="auto"/>
        <w:left w:val="none" w:sz="0" w:space="0" w:color="auto"/>
        <w:bottom w:val="none" w:sz="0" w:space="0" w:color="auto"/>
        <w:right w:val="none" w:sz="0" w:space="0" w:color="auto"/>
      </w:divBdr>
    </w:div>
    <w:div w:id="1150487065">
      <w:bodyDiv w:val="1"/>
      <w:marLeft w:val="0"/>
      <w:marRight w:val="0"/>
      <w:marTop w:val="0"/>
      <w:marBottom w:val="0"/>
      <w:divBdr>
        <w:top w:val="none" w:sz="0" w:space="0" w:color="auto"/>
        <w:left w:val="none" w:sz="0" w:space="0" w:color="auto"/>
        <w:bottom w:val="none" w:sz="0" w:space="0" w:color="auto"/>
        <w:right w:val="none" w:sz="0" w:space="0" w:color="auto"/>
      </w:divBdr>
    </w:div>
    <w:div w:id="1200242245">
      <w:bodyDiv w:val="1"/>
      <w:marLeft w:val="0"/>
      <w:marRight w:val="0"/>
      <w:marTop w:val="0"/>
      <w:marBottom w:val="0"/>
      <w:divBdr>
        <w:top w:val="none" w:sz="0" w:space="0" w:color="auto"/>
        <w:left w:val="none" w:sz="0" w:space="0" w:color="auto"/>
        <w:bottom w:val="none" w:sz="0" w:space="0" w:color="auto"/>
        <w:right w:val="none" w:sz="0" w:space="0" w:color="auto"/>
      </w:divBdr>
    </w:div>
    <w:div w:id="1265964361">
      <w:bodyDiv w:val="1"/>
      <w:marLeft w:val="0"/>
      <w:marRight w:val="0"/>
      <w:marTop w:val="0"/>
      <w:marBottom w:val="0"/>
      <w:divBdr>
        <w:top w:val="none" w:sz="0" w:space="0" w:color="auto"/>
        <w:left w:val="none" w:sz="0" w:space="0" w:color="auto"/>
        <w:bottom w:val="none" w:sz="0" w:space="0" w:color="auto"/>
        <w:right w:val="none" w:sz="0" w:space="0" w:color="auto"/>
      </w:divBdr>
    </w:div>
    <w:div w:id="1309047485">
      <w:bodyDiv w:val="1"/>
      <w:marLeft w:val="0"/>
      <w:marRight w:val="0"/>
      <w:marTop w:val="0"/>
      <w:marBottom w:val="0"/>
      <w:divBdr>
        <w:top w:val="none" w:sz="0" w:space="0" w:color="auto"/>
        <w:left w:val="none" w:sz="0" w:space="0" w:color="auto"/>
        <w:bottom w:val="none" w:sz="0" w:space="0" w:color="auto"/>
        <w:right w:val="none" w:sz="0" w:space="0" w:color="auto"/>
      </w:divBdr>
    </w:div>
    <w:div w:id="1538928477">
      <w:bodyDiv w:val="1"/>
      <w:marLeft w:val="0"/>
      <w:marRight w:val="0"/>
      <w:marTop w:val="0"/>
      <w:marBottom w:val="0"/>
      <w:divBdr>
        <w:top w:val="none" w:sz="0" w:space="0" w:color="auto"/>
        <w:left w:val="none" w:sz="0" w:space="0" w:color="auto"/>
        <w:bottom w:val="none" w:sz="0" w:space="0" w:color="auto"/>
        <w:right w:val="none" w:sz="0" w:space="0" w:color="auto"/>
      </w:divBdr>
    </w:div>
    <w:div w:id="1542938723">
      <w:bodyDiv w:val="1"/>
      <w:marLeft w:val="0"/>
      <w:marRight w:val="0"/>
      <w:marTop w:val="0"/>
      <w:marBottom w:val="0"/>
      <w:divBdr>
        <w:top w:val="none" w:sz="0" w:space="0" w:color="auto"/>
        <w:left w:val="none" w:sz="0" w:space="0" w:color="auto"/>
        <w:bottom w:val="none" w:sz="0" w:space="0" w:color="auto"/>
        <w:right w:val="none" w:sz="0" w:space="0" w:color="auto"/>
      </w:divBdr>
    </w:div>
    <w:div w:id="1557856754">
      <w:bodyDiv w:val="1"/>
      <w:marLeft w:val="0"/>
      <w:marRight w:val="0"/>
      <w:marTop w:val="0"/>
      <w:marBottom w:val="0"/>
      <w:divBdr>
        <w:top w:val="none" w:sz="0" w:space="0" w:color="auto"/>
        <w:left w:val="none" w:sz="0" w:space="0" w:color="auto"/>
        <w:bottom w:val="none" w:sz="0" w:space="0" w:color="auto"/>
        <w:right w:val="none" w:sz="0" w:space="0" w:color="auto"/>
      </w:divBdr>
    </w:div>
    <w:div w:id="1567186373">
      <w:bodyDiv w:val="1"/>
      <w:marLeft w:val="0"/>
      <w:marRight w:val="0"/>
      <w:marTop w:val="0"/>
      <w:marBottom w:val="0"/>
      <w:divBdr>
        <w:top w:val="none" w:sz="0" w:space="0" w:color="auto"/>
        <w:left w:val="none" w:sz="0" w:space="0" w:color="auto"/>
        <w:bottom w:val="none" w:sz="0" w:space="0" w:color="auto"/>
        <w:right w:val="none" w:sz="0" w:space="0" w:color="auto"/>
      </w:divBdr>
    </w:div>
    <w:div w:id="1635406756">
      <w:bodyDiv w:val="1"/>
      <w:marLeft w:val="0"/>
      <w:marRight w:val="0"/>
      <w:marTop w:val="0"/>
      <w:marBottom w:val="0"/>
      <w:divBdr>
        <w:top w:val="none" w:sz="0" w:space="0" w:color="auto"/>
        <w:left w:val="none" w:sz="0" w:space="0" w:color="auto"/>
        <w:bottom w:val="none" w:sz="0" w:space="0" w:color="auto"/>
        <w:right w:val="none" w:sz="0" w:space="0" w:color="auto"/>
      </w:divBdr>
    </w:div>
    <w:div w:id="1651052342">
      <w:bodyDiv w:val="1"/>
      <w:marLeft w:val="0"/>
      <w:marRight w:val="0"/>
      <w:marTop w:val="0"/>
      <w:marBottom w:val="0"/>
      <w:divBdr>
        <w:top w:val="none" w:sz="0" w:space="0" w:color="auto"/>
        <w:left w:val="none" w:sz="0" w:space="0" w:color="auto"/>
        <w:bottom w:val="none" w:sz="0" w:space="0" w:color="auto"/>
        <w:right w:val="none" w:sz="0" w:space="0" w:color="auto"/>
      </w:divBdr>
    </w:div>
    <w:div w:id="1670475717">
      <w:bodyDiv w:val="1"/>
      <w:marLeft w:val="0"/>
      <w:marRight w:val="0"/>
      <w:marTop w:val="0"/>
      <w:marBottom w:val="0"/>
      <w:divBdr>
        <w:top w:val="none" w:sz="0" w:space="0" w:color="auto"/>
        <w:left w:val="none" w:sz="0" w:space="0" w:color="auto"/>
        <w:bottom w:val="none" w:sz="0" w:space="0" w:color="auto"/>
        <w:right w:val="none" w:sz="0" w:space="0" w:color="auto"/>
      </w:divBdr>
    </w:div>
    <w:div w:id="1686243995">
      <w:bodyDiv w:val="1"/>
      <w:marLeft w:val="0"/>
      <w:marRight w:val="0"/>
      <w:marTop w:val="0"/>
      <w:marBottom w:val="0"/>
      <w:divBdr>
        <w:top w:val="none" w:sz="0" w:space="0" w:color="auto"/>
        <w:left w:val="none" w:sz="0" w:space="0" w:color="auto"/>
        <w:bottom w:val="none" w:sz="0" w:space="0" w:color="auto"/>
        <w:right w:val="none" w:sz="0" w:space="0" w:color="auto"/>
      </w:divBdr>
    </w:div>
    <w:div w:id="1831945108">
      <w:bodyDiv w:val="1"/>
      <w:marLeft w:val="0"/>
      <w:marRight w:val="0"/>
      <w:marTop w:val="0"/>
      <w:marBottom w:val="0"/>
      <w:divBdr>
        <w:top w:val="none" w:sz="0" w:space="0" w:color="auto"/>
        <w:left w:val="none" w:sz="0" w:space="0" w:color="auto"/>
        <w:bottom w:val="none" w:sz="0" w:space="0" w:color="auto"/>
        <w:right w:val="none" w:sz="0" w:space="0" w:color="auto"/>
      </w:divBdr>
    </w:div>
    <w:div w:id="1842621722">
      <w:bodyDiv w:val="1"/>
      <w:marLeft w:val="0"/>
      <w:marRight w:val="0"/>
      <w:marTop w:val="0"/>
      <w:marBottom w:val="0"/>
      <w:divBdr>
        <w:top w:val="none" w:sz="0" w:space="0" w:color="auto"/>
        <w:left w:val="none" w:sz="0" w:space="0" w:color="auto"/>
        <w:bottom w:val="none" w:sz="0" w:space="0" w:color="auto"/>
        <w:right w:val="none" w:sz="0" w:space="0" w:color="auto"/>
      </w:divBdr>
    </w:div>
    <w:div w:id="1862430587">
      <w:bodyDiv w:val="1"/>
      <w:marLeft w:val="0"/>
      <w:marRight w:val="0"/>
      <w:marTop w:val="0"/>
      <w:marBottom w:val="0"/>
      <w:divBdr>
        <w:top w:val="none" w:sz="0" w:space="0" w:color="auto"/>
        <w:left w:val="none" w:sz="0" w:space="0" w:color="auto"/>
        <w:bottom w:val="none" w:sz="0" w:space="0" w:color="auto"/>
        <w:right w:val="none" w:sz="0" w:space="0" w:color="auto"/>
      </w:divBdr>
    </w:div>
    <w:div w:id="1862665253">
      <w:bodyDiv w:val="1"/>
      <w:marLeft w:val="0"/>
      <w:marRight w:val="0"/>
      <w:marTop w:val="0"/>
      <w:marBottom w:val="0"/>
      <w:divBdr>
        <w:top w:val="none" w:sz="0" w:space="0" w:color="auto"/>
        <w:left w:val="none" w:sz="0" w:space="0" w:color="auto"/>
        <w:bottom w:val="none" w:sz="0" w:space="0" w:color="auto"/>
        <w:right w:val="none" w:sz="0" w:space="0" w:color="auto"/>
      </w:divBdr>
    </w:div>
    <w:div w:id="1891334658">
      <w:bodyDiv w:val="1"/>
      <w:marLeft w:val="0"/>
      <w:marRight w:val="0"/>
      <w:marTop w:val="0"/>
      <w:marBottom w:val="0"/>
      <w:divBdr>
        <w:top w:val="none" w:sz="0" w:space="0" w:color="auto"/>
        <w:left w:val="none" w:sz="0" w:space="0" w:color="auto"/>
        <w:bottom w:val="none" w:sz="0" w:space="0" w:color="auto"/>
        <w:right w:val="none" w:sz="0" w:space="0" w:color="auto"/>
      </w:divBdr>
    </w:div>
    <w:div w:id="1970816636">
      <w:bodyDiv w:val="1"/>
      <w:marLeft w:val="0"/>
      <w:marRight w:val="0"/>
      <w:marTop w:val="0"/>
      <w:marBottom w:val="0"/>
      <w:divBdr>
        <w:top w:val="none" w:sz="0" w:space="0" w:color="auto"/>
        <w:left w:val="none" w:sz="0" w:space="0" w:color="auto"/>
        <w:bottom w:val="none" w:sz="0" w:space="0" w:color="auto"/>
        <w:right w:val="none" w:sz="0" w:space="0" w:color="auto"/>
      </w:divBdr>
    </w:div>
    <w:div w:id="2102951022">
      <w:bodyDiv w:val="1"/>
      <w:marLeft w:val="0"/>
      <w:marRight w:val="0"/>
      <w:marTop w:val="0"/>
      <w:marBottom w:val="0"/>
      <w:divBdr>
        <w:top w:val="none" w:sz="0" w:space="0" w:color="auto"/>
        <w:left w:val="none" w:sz="0" w:space="0" w:color="auto"/>
        <w:bottom w:val="none" w:sz="0" w:space="0" w:color="auto"/>
        <w:right w:val="none" w:sz="0" w:space="0" w:color="auto"/>
      </w:divBdr>
    </w:div>
    <w:div w:id="2142066395">
      <w:bodyDiv w:val="1"/>
      <w:marLeft w:val="0"/>
      <w:marRight w:val="0"/>
      <w:marTop w:val="0"/>
      <w:marBottom w:val="0"/>
      <w:divBdr>
        <w:top w:val="none" w:sz="0" w:space="0" w:color="auto"/>
        <w:left w:val="none" w:sz="0" w:space="0" w:color="auto"/>
        <w:bottom w:val="none" w:sz="0" w:space="0" w:color="auto"/>
        <w:right w:val="none" w:sz="0" w:space="0" w:color="auto"/>
      </w:divBdr>
      <w:divsChild>
        <w:div w:id="339083873">
          <w:marLeft w:val="547"/>
          <w:marRight w:val="0"/>
          <w:marTop w:val="0"/>
          <w:marBottom w:val="0"/>
          <w:divBdr>
            <w:top w:val="none" w:sz="0" w:space="0" w:color="auto"/>
            <w:left w:val="none" w:sz="0" w:space="0" w:color="auto"/>
            <w:bottom w:val="none" w:sz="0" w:space="0" w:color="auto"/>
            <w:right w:val="none" w:sz="0" w:space="0" w:color="auto"/>
          </w:divBdr>
        </w:div>
        <w:div w:id="1118724117">
          <w:marLeft w:val="1166"/>
          <w:marRight w:val="0"/>
          <w:marTop w:val="0"/>
          <w:marBottom w:val="0"/>
          <w:divBdr>
            <w:top w:val="none" w:sz="0" w:space="0" w:color="auto"/>
            <w:left w:val="none" w:sz="0" w:space="0" w:color="auto"/>
            <w:bottom w:val="none" w:sz="0" w:space="0" w:color="auto"/>
            <w:right w:val="none" w:sz="0" w:space="0" w:color="auto"/>
          </w:divBdr>
        </w:div>
        <w:div w:id="212326377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6.jp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microsoft.com/office/2011/relationships/people" Target="peop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A0B4E070"/><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jpg"/></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LS Colours">
      <a:dk1>
        <a:sysClr val="windowText" lastClr="000000"/>
      </a:dk1>
      <a:lt1>
        <a:sysClr val="window" lastClr="FFFFFF"/>
      </a:lt1>
      <a:dk2>
        <a:srgbClr val="44546A"/>
      </a:dk2>
      <a:lt2>
        <a:srgbClr val="E7E6E6"/>
      </a:lt2>
      <a:accent1>
        <a:srgbClr val="243C74"/>
      </a:accent1>
      <a:accent2>
        <a:srgbClr val="DC2A1B"/>
      </a:accent2>
      <a:accent3>
        <a:srgbClr val="FFF200"/>
      </a:accent3>
      <a:accent4>
        <a:srgbClr val="BFBFBF"/>
      </a:accent4>
      <a:accent5>
        <a:srgbClr val="1C6246"/>
      </a:accent5>
      <a:accent6>
        <a:srgbClr val="4472C4"/>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2013-10-14T00:00:00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B8284872C06EA4DA68B74B452E2C6CC" ma:contentTypeVersion="17" ma:contentTypeDescription="Create a new document." ma:contentTypeScope="" ma:versionID="851668b48615ea344870411ad680a78a">
  <xsd:schema xmlns:xsd="http://www.w3.org/2001/XMLSchema" xmlns:xs="http://www.w3.org/2001/XMLSchema" xmlns:p="http://schemas.microsoft.com/office/2006/metadata/properties" xmlns:ns2="54c96463-dfa7-4045-b19f-b13785cc2bb9" xmlns:ns3="f073497c-50ea-438a-baa6-8f5133282298" targetNamespace="http://schemas.microsoft.com/office/2006/metadata/properties" ma:root="true" ma:fieldsID="f598bf21a541cb5e39f72625a720a8ed" ns2:_="" ns3:_="">
    <xsd:import namespace="54c96463-dfa7-4045-b19f-b13785cc2bb9"/>
    <xsd:import namespace="f073497c-50ea-438a-baa6-8f51332822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lcf76f155ced4ddcb4097134ff3c332f" minOccurs="0"/>
                <xsd:element ref="ns2:TaxCatchAll"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c96463-dfa7-4045-b19f-b13785cc2bb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abeaa97-4dbe-43cd-854a-96d43fa5fb60}" ma:internalName="TaxCatchAll" ma:showField="CatchAllData" ma:web="54c96463-dfa7-4045-b19f-b13785cc2bb9">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073497c-50ea-438a-baa6-8f51332822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63ceb3f1-be98-422b-b6a5-47af78c6598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073497c-50ea-438a-baa6-8f5133282298">
      <Terms xmlns="http://schemas.microsoft.com/office/infopath/2007/PartnerControls"/>
    </lcf76f155ced4ddcb4097134ff3c332f>
    <TaxCatchAll xmlns="54c96463-dfa7-4045-b19f-b13785cc2bb9"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F1C11C-67E6-4B73-B768-D179C18402F4}">
  <ds:schemaRefs>
    <ds:schemaRef ds:uri="http://schemas.openxmlformats.org/officeDocument/2006/bibliography"/>
  </ds:schemaRefs>
</ds:datastoreItem>
</file>

<file path=customXml/itemProps3.xml><?xml version="1.0" encoding="utf-8"?>
<ds:datastoreItem xmlns:ds="http://schemas.openxmlformats.org/officeDocument/2006/customXml" ds:itemID="{ED7EE5FA-4FCF-469A-8E14-87C88D250B88}"/>
</file>

<file path=customXml/itemProps4.xml><?xml version="1.0" encoding="utf-8"?>
<ds:datastoreItem xmlns:ds="http://schemas.openxmlformats.org/officeDocument/2006/customXml" ds:itemID="{BA2BB025-694E-47BA-8CEC-690D624E0BEF}">
  <ds:schemaRefs>
    <ds:schemaRef ds:uri="http://schemas.microsoft.com/office/2006/metadata/properties"/>
    <ds:schemaRef ds:uri="http://schemas.microsoft.com/office/infopath/2007/PartnerControls"/>
    <ds:schemaRef ds:uri="f073497c-50ea-438a-baa6-8f5133282298"/>
    <ds:schemaRef ds:uri="54c96463-dfa7-4045-b19f-b13785cc2bb9"/>
  </ds:schemaRefs>
</ds:datastoreItem>
</file>

<file path=customXml/itemProps5.xml><?xml version="1.0" encoding="utf-8"?>
<ds:datastoreItem xmlns:ds="http://schemas.openxmlformats.org/officeDocument/2006/customXml" ds:itemID="{F1601C75-D077-49ED-8F05-40DF726A9A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3208</Words>
  <Characters>18287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LSQ Brisbane Quote Template</vt:lpstr>
    </vt:vector>
  </TitlesOfParts>
  <Manager>PLinton@landsurveys.net.au</Manager>
  <Company>Land Surveys No Problems Just Solutions Pty Ltd</Company>
  <LinksUpToDate>false</LinksUpToDate>
  <CharactersWithSpaces>21453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LSQ Brisbane Quote Template</dc:title>
  <dc:subject>Quote</dc:subject>
  <dc:creator>Lewis Walsh</dc:creator>
  <cp:keywords/>
  <dc:description>Brisbane</dc:description>
  <cp:lastModifiedBy>Drew Coulthard</cp:lastModifiedBy>
  <cp:revision>26</cp:revision>
  <cp:lastPrinted>2019-11-05T14:12:00Z</cp:lastPrinted>
  <dcterms:created xsi:type="dcterms:W3CDTF">2020-04-08T05:11:00Z</dcterms:created>
  <dcterms:modified xsi:type="dcterms:W3CDTF">2023-07-26T08:01:00Z</dcterms:modified>
  <cp:contentStatus>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Name">
    <vt:lpwstr>Project Name Goes Here</vt:lpwstr>
  </property>
  <property fmtid="{D5CDD505-2E9C-101B-9397-08002B2CF9AE}" pid="3" name="Client">
    <vt:lpwstr>Client Name Goes Here</vt:lpwstr>
  </property>
  <property fmtid="{D5CDD505-2E9C-101B-9397-08002B2CF9AE}" pid="4" name="Attention of">
    <vt:lpwstr>Name of Contact Person</vt:lpwstr>
  </property>
  <property fmtid="{D5CDD505-2E9C-101B-9397-08002B2CF9AE}" pid="5" name="Prepared By">
    <vt:lpwstr>Paul Linton</vt:lpwstr>
  </property>
  <property fmtid="{D5CDD505-2E9C-101B-9397-08002B2CF9AE}" pid="6" name="Tender Ref No.">
    <vt:lpwstr>Tender Ref Number or N/A</vt:lpwstr>
  </property>
  <property fmtid="{D5CDD505-2E9C-101B-9397-08002B2CF9AE}" pid="7" name="Our Reference">
    <vt:lpwstr>LSQXXX</vt:lpwstr>
  </property>
  <property fmtid="{D5CDD505-2E9C-101B-9397-08002B2CF9AE}" pid="8" name="Date">
    <vt:lpwstr>Date of Submission</vt:lpwstr>
  </property>
  <property fmtid="{D5CDD505-2E9C-101B-9397-08002B2CF9AE}" pid="9" name="Office">
    <vt:lpwstr>Applicable Office</vt:lpwstr>
  </property>
  <property fmtid="{D5CDD505-2E9C-101B-9397-08002B2CF9AE}" pid="10" name="Document number">
    <vt:lpwstr>Revision Number</vt:lpwstr>
  </property>
  <property fmtid="{D5CDD505-2E9C-101B-9397-08002B2CF9AE}" pid="11" name="ContentTypeId">
    <vt:lpwstr>0x0101000B8284872C06EA4DA68B74B452E2C6CC</vt:lpwstr>
  </property>
  <property fmtid="{D5CDD505-2E9C-101B-9397-08002B2CF9AE}" pid="12" name="MediaServiceImageTags">
    <vt:lpwstr/>
  </property>
</Properties>
</file>